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BBFAE69" w14:textId="77777777" w:rsidR="00F8104A" w:rsidRDefault="00F8104A" w:rsidP="00F8104A">
      <w:pPr>
        <w:jc w:val="center"/>
        <w:rPr>
          <w:b/>
          <w:sz w:val="36"/>
          <w:szCs w:val="36"/>
        </w:rPr>
      </w:pPr>
      <w:bookmarkStart w:id="0" w:name="_Toc213474549"/>
      <w:r>
        <w:rPr>
          <w:b/>
          <w:noProof/>
          <w:sz w:val="36"/>
          <w:szCs w:val="36"/>
        </w:rPr>
        <w:drawing>
          <wp:inline distT="0" distB="0" distL="0" distR="0" wp14:anchorId="0A849B28" wp14:editId="1C410581">
            <wp:extent cx="2426970" cy="688340"/>
            <wp:effectExtent l="0" t="0" r="0" b="0"/>
            <wp:docPr id="17" name="Picture 17" descr="http://gulfofmexicooilspillblog.files.wordpress.com/2010/12/anadark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ulfofmexicooilspillblog.files.wordpress.com/2010/12/anadarko.jpg"/>
                    <pic:cNvPicPr>
                      <a:picLocks noChangeAspect="1" noChangeArrowheads="1"/>
                    </pic:cNvPicPr>
                  </pic:nvPicPr>
                  <pic:blipFill>
                    <a:blip r:embed="rId8">
                      <a:extLst>
                        <a:ext uri="{28A0092B-C50C-407E-A947-70E740481C1C}">
                          <a14:useLocalDpi xmlns:a14="http://schemas.microsoft.com/office/drawing/2010/main" val="0"/>
                        </a:ext>
                      </a:extLst>
                    </a:blip>
                    <a:srcRect l="11330" t="30817" r="10818" b="32820"/>
                    <a:stretch>
                      <a:fillRect/>
                    </a:stretch>
                  </pic:blipFill>
                  <pic:spPr bwMode="auto">
                    <a:xfrm>
                      <a:off x="0" y="0"/>
                      <a:ext cx="2426970" cy="688340"/>
                    </a:xfrm>
                    <a:prstGeom prst="rect">
                      <a:avLst/>
                    </a:prstGeom>
                    <a:noFill/>
                    <a:ln>
                      <a:noFill/>
                    </a:ln>
                  </pic:spPr>
                </pic:pic>
              </a:graphicData>
            </a:graphic>
          </wp:inline>
        </w:drawing>
      </w:r>
    </w:p>
    <w:p w14:paraId="21B57A93" w14:textId="77777777" w:rsidR="00363D7D" w:rsidRDefault="00363D7D" w:rsidP="00F8104A">
      <w:pPr>
        <w:jc w:val="center"/>
        <w:rPr>
          <w:b/>
          <w:sz w:val="36"/>
          <w:szCs w:val="36"/>
        </w:rPr>
      </w:pPr>
      <w:r>
        <w:rPr>
          <w:b/>
          <w:sz w:val="36"/>
          <w:szCs w:val="36"/>
        </w:rPr>
        <w:t xml:space="preserve">GUNNISON EXPORT RISERS FITNESS FOR SERVICE </w:t>
      </w:r>
    </w:p>
    <w:p w14:paraId="1392DAF9" w14:textId="4A2C211C" w:rsidR="00F8104A" w:rsidRDefault="00363D7D" w:rsidP="00F8104A">
      <w:pPr>
        <w:jc w:val="center"/>
        <w:rPr>
          <w:b/>
          <w:sz w:val="36"/>
          <w:szCs w:val="36"/>
        </w:rPr>
      </w:pPr>
      <w:r>
        <w:rPr>
          <w:b/>
          <w:sz w:val="36"/>
          <w:szCs w:val="36"/>
        </w:rPr>
        <w:t>WALL THICKNESS ASSESSMENT</w:t>
      </w:r>
    </w:p>
    <w:p w14:paraId="03E73A5C" w14:textId="09BC7F06" w:rsidR="00F8104A" w:rsidRDefault="00363D7D" w:rsidP="00F8104A">
      <w:pPr>
        <w:jc w:val="center"/>
        <w:rPr>
          <w:b/>
          <w:sz w:val="36"/>
          <w:szCs w:val="36"/>
        </w:rPr>
      </w:pPr>
      <w:r>
        <w:rPr>
          <w:b/>
          <w:sz w:val="36"/>
          <w:szCs w:val="36"/>
        </w:rPr>
        <w:t>NOVEMBER - 2018</w:t>
      </w:r>
    </w:p>
    <w:p w14:paraId="58B67BDD" w14:textId="77777777" w:rsidR="002048CB" w:rsidRPr="00BB3F94" w:rsidRDefault="002048CB" w:rsidP="002048CB">
      <w:pPr>
        <w:jc w:val="center"/>
        <w:rPr>
          <w:b/>
          <w:sz w:val="2"/>
          <w:szCs w:val="2"/>
        </w:rPr>
      </w:pPr>
    </w:p>
    <w:tbl>
      <w:tblPr>
        <w:tblStyle w:val="TableGrid"/>
        <w:tblW w:w="9601" w:type="dxa"/>
        <w:jc w:val="center"/>
        <w:tblLook w:val="04A0" w:firstRow="1" w:lastRow="0" w:firstColumn="1" w:lastColumn="0" w:noHBand="0" w:noVBand="1"/>
      </w:tblPr>
      <w:tblGrid>
        <w:gridCol w:w="631"/>
        <w:gridCol w:w="1746"/>
        <w:gridCol w:w="2581"/>
        <w:gridCol w:w="1388"/>
        <w:gridCol w:w="1395"/>
        <w:gridCol w:w="1860"/>
      </w:tblGrid>
      <w:tr w:rsidR="00F8104A" w14:paraId="76677D3A" w14:textId="77777777" w:rsidTr="00F8104A">
        <w:trPr>
          <w:trHeight w:val="286"/>
          <w:jc w:val="center"/>
        </w:trPr>
        <w:tc>
          <w:tcPr>
            <w:tcW w:w="9601" w:type="dxa"/>
            <w:gridSpan w:val="6"/>
            <w:tcBorders>
              <w:top w:val="single" w:sz="4" w:space="0" w:color="auto"/>
              <w:left w:val="single" w:sz="4" w:space="0" w:color="auto"/>
              <w:bottom w:val="single" w:sz="4" w:space="0" w:color="auto"/>
              <w:right w:val="single" w:sz="4" w:space="0" w:color="auto"/>
            </w:tcBorders>
            <w:vAlign w:val="center"/>
            <w:hideMark/>
          </w:tcPr>
          <w:p w14:paraId="6BBAC013" w14:textId="77777777" w:rsidR="00F8104A" w:rsidRDefault="00F8104A">
            <w:pPr>
              <w:spacing w:after="0"/>
              <w:jc w:val="center"/>
              <w:rPr>
                <w:b/>
                <w:sz w:val="24"/>
                <w:szCs w:val="24"/>
              </w:rPr>
            </w:pPr>
            <w:r>
              <w:rPr>
                <w:b/>
                <w:sz w:val="24"/>
                <w:szCs w:val="24"/>
              </w:rPr>
              <w:t>Document Revisions</w:t>
            </w:r>
          </w:p>
        </w:tc>
      </w:tr>
      <w:tr w:rsidR="00F8104A" w14:paraId="2083BBA9" w14:textId="77777777" w:rsidTr="00BB3F94">
        <w:trPr>
          <w:trHeight w:val="286"/>
          <w:jc w:val="center"/>
        </w:trPr>
        <w:tc>
          <w:tcPr>
            <w:tcW w:w="634" w:type="dxa"/>
            <w:tcBorders>
              <w:top w:val="single" w:sz="4" w:space="0" w:color="auto"/>
              <w:left w:val="single" w:sz="4" w:space="0" w:color="auto"/>
              <w:bottom w:val="single" w:sz="4" w:space="0" w:color="auto"/>
              <w:right w:val="single" w:sz="4" w:space="0" w:color="auto"/>
            </w:tcBorders>
            <w:vAlign w:val="center"/>
            <w:hideMark/>
          </w:tcPr>
          <w:p w14:paraId="7B3C22A9" w14:textId="77777777" w:rsidR="00F8104A" w:rsidRDefault="00F8104A">
            <w:pPr>
              <w:spacing w:after="0"/>
              <w:jc w:val="center"/>
              <w:rPr>
                <w:b/>
              </w:rPr>
            </w:pPr>
            <w:r>
              <w:rPr>
                <w:b/>
              </w:rPr>
              <w:t>Rev.</w:t>
            </w:r>
          </w:p>
        </w:tc>
        <w:tc>
          <w:tcPr>
            <w:tcW w:w="1917" w:type="dxa"/>
            <w:tcBorders>
              <w:top w:val="single" w:sz="4" w:space="0" w:color="auto"/>
              <w:left w:val="single" w:sz="4" w:space="0" w:color="auto"/>
              <w:bottom w:val="single" w:sz="4" w:space="0" w:color="auto"/>
              <w:right w:val="single" w:sz="4" w:space="0" w:color="auto"/>
            </w:tcBorders>
            <w:vAlign w:val="center"/>
            <w:hideMark/>
          </w:tcPr>
          <w:p w14:paraId="4D0AB2B1" w14:textId="77777777" w:rsidR="00F8104A" w:rsidRDefault="00F8104A">
            <w:pPr>
              <w:spacing w:after="0"/>
              <w:jc w:val="center"/>
              <w:rPr>
                <w:b/>
              </w:rPr>
            </w:pPr>
            <w:r>
              <w:rPr>
                <w:b/>
              </w:rPr>
              <w:t>Date</w:t>
            </w:r>
          </w:p>
        </w:tc>
        <w:tc>
          <w:tcPr>
            <w:tcW w:w="2790" w:type="dxa"/>
            <w:tcBorders>
              <w:top w:val="single" w:sz="4" w:space="0" w:color="auto"/>
              <w:left w:val="single" w:sz="4" w:space="0" w:color="auto"/>
              <w:bottom w:val="single" w:sz="4" w:space="0" w:color="auto"/>
              <w:right w:val="single" w:sz="4" w:space="0" w:color="auto"/>
            </w:tcBorders>
            <w:vAlign w:val="center"/>
            <w:hideMark/>
          </w:tcPr>
          <w:p w14:paraId="2E760F89" w14:textId="77777777" w:rsidR="00F8104A" w:rsidRDefault="00F8104A">
            <w:pPr>
              <w:spacing w:after="0"/>
              <w:jc w:val="center"/>
              <w:rPr>
                <w:b/>
              </w:rPr>
            </w:pPr>
            <w:r>
              <w:rPr>
                <w:b/>
              </w:rPr>
              <w:t>Description</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23ECF71" w14:textId="77777777" w:rsidR="00F8104A" w:rsidRDefault="00F8104A">
            <w:pPr>
              <w:spacing w:after="0"/>
              <w:jc w:val="center"/>
              <w:rPr>
                <w:b/>
              </w:rPr>
            </w:pPr>
            <w:r>
              <w:rPr>
                <w:b/>
              </w:rPr>
              <w:t>Prepared By</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EA8DF45" w14:textId="77777777" w:rsidR="00F8104A" w:rsidRDefault="00F8104A">
            <w:pPr>
              <w:spacing w:after="0"/>
              <w:jc w:val="center"/>
              <w:rPr>
                <w:b/>
              </w:rPr>
            </w:pPr>
            <w:r>
              <w:rPr>
                <w:b/>
              </w:rPr>
              <w:t>Reviewed By</w:t>
            </w:r>
          </w:p>
        </w:tc>
        <w:tc>
          <w:tcPr>
            <w:tcW w:w="1380" w:type="dxa"/>
            <w:tcBorders>
              <w:top w:val="single" w:sz="4" w:space="0" w:color="auto"/>
              <w:left w:val="single" w:sz="4" w:space="0" w:color="auto"/>
              <w:bottom w:val="single" w:sz="4" w:space="0" w:color="auto"/>
              <w:right w:val="single" w:sz="4" w:space="0" w:color="auto"/>
            </w:tcBorders>
            <w:vAlign w:val="center"/>
            <w:hideMark/>
          </w:tcPr>
          <w:p w14:paraId="6F8A1CE7" w14:textId="77777777" w:rsidR="00F8104A" w:rsidRDefault="00F8104A">
            <w:pPr>
              <w:spacing w:after="0"/>
              <w:jc w:val="center"/>
              <w:rPr>
                <w:b/>
              </w:rPr>
            </w:pPr>
            <w:r>
              <w:rPr>
                <w:b/>
              </w:rPr>
              <w:t>Approved By</w:t>
            </w:r>
          </w:p>
        </w:tc>
      </w:tr>
      <w:tr w:rsidR="002E1B5E" w14:paraId="73BB6A40" w14:textId="77777777" w:rsidTr="00BB3F94">
        <w:trPr>
          <w:trHeight w:val="286"/>
          <w:jc w:val="center"/>
        </w:trPr>
        <w:tc>
          <w:tcPr>
            <w:tcW w:w="634" w:type="dxa"/>
            <w:tcBorders>
              <w:top w:val="single" w:sz="4" w:space="0" w:color="auto"/>
              <w:left w:val="single" w:sz="4" w:space="0" w:color="auto"/>
              <w:bottom w:val="single" w:sz="4" w:space="0" w:color="auto"/>
              <w:right w:val="single" w:sz="4" w:space="0" w:color="auto"/>
            </w:tcBorders>
            <w:vAlign w:val="center"/>
          </w:tcPr>
          <w:p w14:paraId="16CFA008" w14:textId="10DE008D" w:rsidR="002E1B5E" w:rsidRDefault="00D61A1F">
            <w:pPr>
              <w:spacing w:after="0"/>
              <w:jc w:val="center"/>
            </w:pPr>
            <w:r>
              <w:t>01</w:t>
            </w:r>
          </w:p>
        </w:tc>
        <w:tc>
          <w:tcPr>
            <w:tcW w:w="1917" w:type="dxa"/>
            <w:tcBorders>
              <w:top w:val="single" w:sz="4" w:space="0" w:color="auto"/>
              <w:left w:val="single" w:sz="4" w:space="0" w:color="auto"/>
              <w:bottom w:val="single" w:sz="4" w:space="0" w:color="auto"/>
              <w:right w:val="single" w:sz="4" w:space="0" w:color="auto"/>
            </w:tcBorders>
            <w:vAlign w:val="center"/>
          </w:tcPr>
          <w:p w14:paraId="363B01F6" w14:textId="2DE7BAB4" w:rsidR="002E1B5E" w:rsidRDefault="00354269" w:rsidP="00354269">
            <w:pPr>
              <w:spacing w:after="0"/>
              <w:jc w:val="center"/>
            </w:pPr>
            <w:r>
              <w:t>20 Nov 2018</w:t>
            </w:r>
          </w:p>
        </w:tc>
        <w:tc>
          <w:tcPr>
            <w:tcW w:w="2790" w:type="dxa"/>
            <w:tcBorders>
              <w:top w:val="single" w:sz="4" w:space="0" w:color="auto"/>
              <w:left w:val="single" w:sz="4" w:space="0" w:color="auto"/>
              <w:bottom w:val="single" w:sz="4" w:space="0" w:color="auto"/>
              <w:right w:val="single" w:sz="4" w:space="0" w:color="auto"/>
            </w:tcBorders>
            <w:vAlign w:val="center"/>
          </w:tcPr>
          <w:p w14:paraId="10C716E8" w14:textId="3286B5B9" w:rsidR="002E1B5E" w:rsidRDefault="00A01625" w:rsidP="002E1B5E">
            <w:pPr>
              <w:spacing w:after="0"/>
              <w:jc w:val="center"/>
            </w:pPr>
            <w:r>
              <w:t>New document</w:t>
            </w:r>
          </w:p>
        </w:tc>
        <w:tc>
          <w:tcPr>
            <w:tcW w:w="1440" w:type="dxa"/>
            <w:tcBorders>
              <w:top w:val="single" w:sz="4" w:space="0" w:color="auto"/>
              <w:left w:val="single" w:sz="4" w:space="0" w:color="auto"/>
              <w:bottom w:val="single" w:sz="4" w:space="0" w:color="auto"/>
              <w:right w:val="single" w:sz="4" w:space="0" w:color="auto"/>
            </w:tcBorders>
            <w:vAlign w:val="center"/>
          </w:tcPr>
          <w:p w14:paraId="40C68245" w14:textId="004936BF" w:rsidR="002E1B5E" w:rsidRDefault="005F5126" w:rsidP="00C72284">
            <w:pPr>
              <w:spacing w:after="0"/>
              <w:jc w:val="center"/>
            </w:pPr>
            <w:r>
              <w:t>V. Achanta</w:t>
            </w:r>
          </w:p>
        </w:tc>
        <w:tc>
          <w:tcPr>
            <w:tcW w:w="1440" w:type="dxa"/>
            <w:tcBorders>
              <w:top w:val="single" w:sz="4" w:space="0" w:color="auto"/>
              <w:left w:val="single" w:sz="4" w:space="0" w:color="auto"/>
              <w:bottom w:val="single" w:sz="4" w:space="0" w:color="auto"/>
              <w:right w:val="single" w:sz="4" w:space="0" w:color="auto"/>
            </w:tcBorders>
            <w:vAlign w:val="center"/>
          </w:tcPr>
          <w:p w14:paraId="1A806F8E" w14:textId="482A8D37" w:rsidR="002E1B5E" w:rsidRDefault="005F5126" w:rsidP="005F5126">
            <w:pPr>
              <w:spacing w:after="0"/>
              <w:jc w:val="center"/>
            </w:pPr>
            <w:r>
              <w:t>V. Shah</w:t>
            </w:r>
            <w:ins w:id="1" w:author="Prahlad Enuganti" w:date="2018-11-20T14:48:00Z">
              <w:r w:rsidR="005660CD">
                <w:t xml:space="preserve">/      </w:t>
              </w:r>
              <w:bookmarkStart w:id="2" w:name="_GoBack"/>
              <w:bookmarkEnd w:id="2"/>
              <w:r w:rsidR="005660CD">
                <w:t>P. Enuganti</w:t>
              </w:r>
            </w:ins>
          </w:p>
        </w:tc>
        <w:tc>
          <w:tcPr>
            <w:tcW w:w="1380" w:type="dxa"/>
            <w:tcBorders>
              <w:top w:val="single" w:sz="4" w:space="0" w:color="auto"/>
              <w:left w:val="single" w:sz="4" w:space="0" w:color="auto"/>
              <w:bottom w:val="single" w:sz="4" w:space="0" w:color="auto"/>
              <w:right w:val="single" w:sz="4" w:space="0" w:color="auto"/>
            </w:tcBorders>
            <w:vAlign w:val="center"/>
          </w:tcPr>
          <w:p w14:paraId="4C444FEF" w14:textId="0A465B55" w:rsidR="002E1B5E" w:rsidRDefault="00645F74" w:rsidP="005660CD">
            <w:pPr>
              <w:spacing w:after="0"/>
              <w:jc w:val="center"/>
            </w:pPr>
            <w:ins w:id="3" w:author="Vinanti Shah" w:date="2018-11-19T15:54:00Z">
              <w:del w:id="4" w:author="Prahlad Enuganti" w:date="2018-11-20T14:48:00Z">
                <w:r w:rsidDel="005660CD">
                  <w:delText>P</w:delText>
                </w:r>
              </w:del>
            </w:ins>
            <w:ins w:id="5" w:author="Prahlad Enuganti" w:date="2018-11-20T14:48:00Z">
              <w:r w:rsidR="005660CD">
                <w:t>D</w:t>
              </w:r>
            </w:ins>
            <w:ins w:id="6" w:author="Vinanti Shah" w:date="2018-11-19T15:54:00Z">
              <w:r>
                <w:t xml:space="preserve">. </w:t>
              </w:r>
              <w:del w:id="7" w:author="Prahlad Enuganti" w:date="2018-11-20T14:48:00Z">
                <w:r w:rsidDel="005660CD">
                  <w:delText>Enuganti</w:delText>
                </w:r>
              </w:del>
            </w:ins>
            <w:ins w:id="8" w:author="Prahlad Enuganti" w:date="2018-11-20T14:48:00Z">
              <w:r w:rsidR="005660CD">
                <w:t>Gallagher</w:t>
              </w:r>
            </w:ins>
          </w:p>
        </w:tc>
      </w:tr>
      <w:tr w:rsidR="00BB3F94" w14:paraId="111AD09F" w14:textId="77777777" w:rsidTr="00BB3F94">
        <w:trPr>
          <w:trHeight w:val="286"/>
          <w:jc w:val="center"/>
        </w:trPr>
        <w:tc>
          <w:tcPr>
            <w:tcW w:w="634" w:type="dxa"/>
            <w:tcBorders>
              <w:top w:val="single" w:sz="4" w:space="0" w:color="auto"/>
              <w:left w:val="single" w:sz="4" w:space="0" w:color="auto"/>
              <w:bottom w:val="single" w:sz="4" w:space="0" w:color="auto"/>
              <w:right w:val="single" w:sz="4" w:space="0" w:color="auto"/>
            </w:tcBorders>
            <w:vAlign w:val="center"/>
          </w:tcPr>
          <w:p w14:paraId="3049BA24" w14:textId="60340F21" w:rsidR="00BB3F94" w:rsidRDefault="00BB3F94">
            <w:pPr>
              <w:spacing w:after="0"/>
              <w:jc w:val="center"/>
            </w:pPr>
          </w:p>
        </w:tc>
        <w:tc>
          <w:tcPr>
            <w:tcW w:w="1917" w:type="dxa"/>
            <w:tcBorders>
              <w:top w:val="single" w:sz="4" w:space="0" w:color="auto"/>
              <w:left w:val="single" w:sz="4" w:space="0" w:color="auto"/>
              <w:bottom w:val="single" w:sz="4" w:space="0" w:color="auto"/>
              <w:right w:val="single" w:sz="4" w:space="0" w:color="auto"/>
            </w:tcBorders>
            <w:vAlign w:val="center"/>
          </w:tcPr>
          <w:p w14:paraId="1776B5A5" w14:textId="3AEE3A01" w:rsidR="00BB3F94" w:rsidRDefault="00BB3F94" w:rsidP="00C87117">
            <w:pPr>
              <w:spacing w:after="0"/>
              <w:jc w:val="center"/>
            </w:pPr>
          </w:p>
        </w:tc>
        <w:tc>
          <w:tcPr>
            <w:tcW w:w="2790" w:type="dxa"/>
            <w:tcBorders>
              <w:top w:val="single" w:sz="4" w:space="0" w:color="auto"/>
              <w:left w:val="single" w:sz="4" w:space="0" w:color="auto"/>
              <w:bottom w:val="single" w:sz="4" w:space="0" w:color="auto"/>
              <w:right w:val="single" w:sz="4" w:space="0" w:color="auto"/>
            </w:tcBorders>
            <w:vAlign w:val="center"/>
          </w:tcPr>
          <w:p w14:paraId="4023481E" w14:textId="0CC349AD" w:rsidR="00BB3F94" w:rsidRDefault="00BB3F94" w:rsidP="002E1B5E">
            <w:pPr>
              <w:spacing w:after="0"/>
              <w:jc w:val="center"/>
            </w:pPr>
          </w:p>
        </w:tc>
        <w:tc>
          <w:tcPr>
            <w:tcW w:w="1440" w:type="dxa"/>
            <w:tcBorders>
              <w:top w:val="single" w:sz="4" w:space="0" w:color="auto"/>
              <w:left w:val="single" w:sz="4" w:space="0" w:color="auto"/>
              <w:bottom w:val="single" w:sz="4" w:space="0" w:color="auto"/>
              <w:right w:val="single" w:sz="4" w:space="0" w:color="auto"/>
            </w:tcBorders>
            <w:vAlign w:val="center"/>
          </w:tcPr>
          <w:p w14:paraId="24928430" w14:textId="0D6C3F41" w:rsidR="00BB3F94" w:rsidRDefault="00BB3F94" w:rsidP="00C72284">
            <w:pPr>
              <w:spacing w:after="0"/>
              <w:jc w:val="center"/>
            </w:pPr>
          </w:p>
        </w:tc>
        <w:tc>
          <w:tcPr>
            <w:tcW w:w="1440" w:type="dxa"/>
            <w:tcBorders>
              <w:top w:val="single" w:sz="4" w:space="0" w:color="auto"/>
              <w:left w:val="single" w:sz="4" w:space="0" w:color="auto"/>
              <w:bottom w:val="single" w:sz="4" w:space="0" w:color="auto"/>
              <w:right w:val="single" w:sz="4" w:space="0" w:color="auto"/>
            </w:tcBorders>
            <w:vAlign w:val="center"/>
          </w:tcPr>
          <w:p w14:paraId="23E5DE63" w14:textId="5D36767B" w:rsidR="00BB3F94" w:rsidRDefault="00BB3F94" w:rsidP="00C72284">
            <w:pPr>
              <w:spacing w:after="0"/>
              <w:jc w:val="center"/>
            </w:pPr>
          </w:p>
        </w:tc>
        <w:tc>
          <w:tcPr>
            <w:tcW w:w="1380" w:type="dxa"/>
            <w:tcBorders>
              <w:top w:val="single" w:sz="4" w:space="0" w:color="auto"/>
              <w:left w:val="single" w:sz="4" w:space="0" w:color="auto"/>
              <w:bottom w:val="single" w:sz="4" w:space="0" w:color="auto"/>
              <w:right w:val="single" w:sz="4" w:space="0" w:color="auto"/>
            </w:tcBorders>
            <w:vAlign w:val="center"/>
          </w:tcPr>
          <w:p w14:paraId="4491313D" w14:textId="631CA6C3" w:rsidR="00BB3F94" w:rsidRDefault="00BB3F94" w:rsidP="00C72284">
            <w:pPr>
              <w:spacing w:after="0"/>
              <w:jc w:val="center"/>
            </w:pPr>
          </w:p>
        </w:tc>
      </w:tr>
      <w:tr w:rsidR="003C1342" w14:paraId="07155C21" w14:textId="77777777" w:rsidTr="00BB3F94">
        <w:trPr>
          <w:trHeight w:val="286"/>
          <w:jc w:val="center"/>
        </w:trPr>
        <w:tc>
          <w:tcPr>
            <w:tcW w:w="634" w:type="dxa"/>
            <w:tcBorders>
              <w:top w:val="single" w:sz="4" w:space="0" w:color="auto"/>
              <w:left w:val="single" w:sz="4" w:space="0" w:color="auto"/>
              <w:bottom w:val="single" w:sz="4" w:space="0" w:color="auto"/>
              <w:right w:val="single" w:sz="4" w:space="0" w:color="auto"/>
            </w:tcBorders>
            <w:vAlign w:val="center"/>
          </w:tcPr>
          <w:p w14:paraId="561C3F08" w14:textId="0E6448FF" w:rsidR="003C1342" w:rsidRDefault="003C1342">
            <w:pPr>
              <w:spacing w:after="0"/>
              <w:jc w:val="center"/>
            </w:pPr>
          </w:p>
        </w:tc>
        <w:tc>
          <w:tcPr>
            <w:tcW w:w="1917" w:type="dxa"/>
            <w:tcBorders>
              <w:top w:val="single" w:sz="4" w:space="0" w:color="auto"/>
              <w:left w:val="single" w:sz="4" w:space="0" w:color="auto"/>
              <w:bottom w:val="single" w:sz="4" w:space="0" w:color="auto"/>
              <w:right w:val="single" w:sz="4" w:space="0" w:color="auto"/>
            </w:tcBorders>
            <w:vAlign w:val="center"/>
          </w:tcPr>
          <w:p w14:paraId="14AAFB70" w14:textId="25E647FC" w:rsidR="003C1342" w:rsidRDefault="003C1342" w:rsidP="00C87117">
            <w:pPr>
              <w:spacing w:after="0"/>
              <w:jc w:val="center"/>
            </w:pPr>
          </w:p>
        </w:tc>
        <w:tc>
          <w:tcPr>
            <w:tcW w:w="2790" w:type="dxa"/>
            <w:tcBorders>
              <w:top w:val="single" w:sz="4" w:space="0" w:color="auto"/>
              <w:left w:val="single" w:sz="4" w:space="0" w:color="auto"/>
              <w:bottom w:val="single" w:sz="4" w:space="0" w:color="auto"/>
              <w:right w:val="single" w:sz="4" w:space="0" w:color="auto"/>
            </w:tcBorders>
            <w:vAlign w:val="center"/>
          </w:tcPr>
          <w:p w14:paraId="7E7CAFE1" w14:textId="4EE79906" w:rsidR="003C1342" w:rsidRDefault="003C1342" w:rsidP="002E1B5E">
            <w:pPr>
              <w:spacing w:after="0"/>
              <w:jc w:val="center"/>
            </w:pPr>
          </w:p>
        </w:tc>
        <w:tc>
          <w:tcPr>
            <w:tcW w:w="1440" w:type="dxa"/>
            <w:tcBorders>
              <w:top w:val="single" w:sz="4" w:space="0" w:color="auto"/>
              <w:left w:val="single" w:sz="4" w:space="0" w:color="auto"/>
              <w:bottom w:val="single" w:sz="4" w:space="0" w:color="auto"/>
              <w:right w:val="single" w:sz="4" w:space="0" w:color="auto"/>
            </w:tcBorders>
            <w:vAlign w:val="center"/>
          </w:tcPr>
          <w:p w14:paraId="107453C9" w14:textId="4F0D5E4D" w:rsidR="003C1342" w:rsidRDefault="003C1342" w:rsidP="00C72284">
            <w:pPr>
              <w:spacing w:after="0"/>
              <w:jc w:val="center"/>
            </w:pPr>
          </w:p>
        </w:tc>
        <w:tc>
          <w:tcPr>
            <w:tcW w:w="1440" w:type="dxa"/>
            <w:tcBorders>
              <w:top w:val="single" w:sz="4" w:space="0" w:color="auto"/>
              <w:left w:val="single" w:sz="4" w:space="0" w:color="auto"/>
              <w:bottom w:val="single" w:sz="4" w:space="0" w:color="auto"/>
              <w:right w:val="single" w:sz="4" w:space="0" w:color="auto"/>
            </w:tcBorders>
            <w:vAlign w:val="center"/>
          </w:tcPr>
          <w:p w14:paraId="59BF0209" w14:textId="3FAC462F" w:rsidR="003C1342" w:rsidRDefault="003C1342" w:rsidP="00C72284">
            <w:pPr>
              <w:spacing w:after="0"/>
              <w:jc w:val="center"/>
            </w:pPr>
          </w:p>
        </w:tc>
        <w:tc>
          <w:tcPr>
            <w:tcW w:w="1380" w:type="dxa"/>
            <w:tcBorders>
              <w:top w:val="single" w:sz="4" w:space="0" w:color="auto"/>
              <w:left w:val="single" w:sz="4" w:space="0" w:color="auto"/>
              <w:bottom w:val="single" w:sz="4" w:space="0" w:color="auto"/>
              <w:right w:val="single" w:sz="4" w:space="0" w:color="auto"/>
            </w:tcBorders>
            <w:vAlign w:val="center"/>
          </w:tcPr>
          <w:p w14:paraId="0FBE0012" w14:textId="48354BDD" w:rsidR="003C1342" w:rsidRDefault="003C1342" w:rsidP="00C72284">
            <w:pPr>
              <w:spacing w:after="0"/>
              <w:jc w:val="center"/>
            </w:pPr>
          </w:p>
        </w:tc>
      </w:tr>
    </w:tbl>
    <w:p w14:paraId="12B25990" w14:textId="77777777" w:rsidR="00F8104A" w:rsidRPr="003C1342" w:rsidRDefault="00F8104A" w:rsidP="00F8104A">
      <w:pPr>
        <w:tabs>
          <w:tab w:val="left" w:pos="0"/>
        </w:tabs>
        <w:suppressAutoHyphens/>
        <w:spacing w:after="120"/>
        <w:contextualSpacing/>
        <w:jc w:val="center"/>
        <w:rPr>
          <w:b/>
          <w:i/>
          <w:sz w:val="12"/>
          <w:szCs w:val="12"/>
        </w:rPr>
      </w:pPr>
    </w:p>
    <w:p w14:paraId="5F22A39B" w14:textId="77777777" w:rsidR="00F8104A" w:rsidRDefault="00F8104A" w:rsidP="00F8104A">
      <w:pPr>
        <w:tabs>
          <w:tab w:val="left" w:pos="0"/>
        </w:tabs>
        <w:suppressAutoHyphens/>
        <w:spacing w:after="120"/>
        <w:contextualSpacing/>
        <w:jc w:val="center"/>
        <w:rPr>
          <w:b/>
          <w:sz w:val="28"/>
          <w:szCs w:val="28"/>
        </w:rPr>
      </w:pPr>
      <w:r>
        <w:rPr>
          <w:b/>
          <w:i/>
          <w:sz w:val="28"/>
          <w:szCs w:val="28"/>
        </w:rPr>
        <w:t>Prepared for:</w:t>
      </w:r>
    </w:p>
    <w:p w14:paraId="4EEB5749" w14:textId="77777777" w:rsidR="00F8104A" w:rsidRDefault="00F8104A" w:rsidP="00F8104A">
      <w:pPr>
        <w:tabs>
          <w:tab w:val="left" w:pos="0"/>
        </w:tabs>
        <w:suppressAutoHyphens/>
        <w:spacing w:after="120"/>
        <w:contextualSpacing/>
        <w:jc w:val="center"/>
        <w:rPr>
          <w:b/>
          <w:sz w:val="28"/>
        </w:rPr>
      </w:pPr>
      <w:r>
        <w:rPr>
          <w:b/>
          <w:sz w:val="28"/>
        </w:rPr>
        <w:t>Anadarko Petroleum Corporation</w:t>
      </w:r>
    </w:p>
    <w:p w14:paraId="35806D87" w14:textId="77777777" w:rsidR="00F8104A" w:rsidRDefault="00F8104A" w:rsidP="00F8104A">
      <w:pPr>
        <w:tabs>
          <w:tab w:val="left" w:pos="0"/>
        </w:tabs>
        <w:suppressAutoHyphens/>
        <w:spacing w:after="120"/>
        <w:contextualSpacing/>
        <w:jc w:val="center"/>
        <w:rPr>
          <w:b/>
          <w:sz w:val="28"/>
        </w:rPr>
      </w:pPr>
      <w:r>
        <w:rPr>
          <w:b/>
          <w:sz w:val="28"/>
        </w:rPr>
        <w:t>1201 Lake Robbins Drive</w:t>
      </w:r>
    </w:p>
    <w:p w14:paraId="1AF69E00" w14:textId="77777777" w:rsidR="00F8104A" w:rsidRDefault="00F8104A" w:rsidP="00F8104A">
      <w:pPr>
        <w:tabs>
          <w:tab w:val="left" w:pos="0"/>
        </w:tabs>
        <w:suppressAutoHyphens/>
        <w:spacing w:after="240"/>
        <w:contextualSpacing/>
        <w:jc w:val="center"/>
        <w:rPr>
          <w:b/>
          <w:sz w:val="28"/>
        </w:rPr>
      </w:pPr>
      <w:r>
        <w:rPr>
          <w:b/>
          <w:sz w:val="28"/>
        </w:rPr>
        <w:t>The Woodlands, Texas 77380</w:t>
      </w:r>
    </w:p>
    <w:p w14:paraId="02182432" w14:textId="77777777" w:rsidR="00F8104A" w:rsidRPr="00BB3F94" w:rsidRDefault="00F8104A" w:rsidP="00164CE0">
      <w:pPr>
        <w:tabs>
          <w:tab w:val="left" w:pos="0"/>
        </w:tabs>
        <w:suppressAutoHyphens/>
        <w:spacing w:after="120"/>
        <w:contextualSpacing/>
        <w:jc w:val="center"/>
        <w:rPr>
          <w:i/>
        </w:rPr>
      </w:pPr>
    </w:p>
    <w:p w14:paraId="73313C7F" w14:textId="77777777" w:rsidR="00F8104A" w:rsidRDefault="00F8104A" w:rsidP="00F8104A">
      <w:pPr>
        <w:tabs>
          <w:tab w:val="left" w:pos="0"/>
        </w:tabs>
        <w:suppressAutoHyphens/>
        <w:spacing w:after="120"/>
        <w:contextualSpacing/>
        <w:jc w:val="center"/>
        <w:rPr>
          <w:b/>
          <w:sz w:val="28"/>
        </w:rPr>
      </w:pPr>
      <w:r>
        <w:rPr>
          <w:b/>
          <w:i/>
          <w:sz w:val="28"/>
        </w:rPr>
        <w:t>Prepared by:</w:t>
      </w:r>
    </w:p>
    <w:p w14:paraId="42EAC608" w14:textId="77777777" w:rsidR="00F8104A" w:rsidRDefault="00F8104A" w:rsidP="00F8104A">
      <w:pPr>
        <w:tabs>
          <w:tab w:val="left" w:pos="0"/>
        </w:tabs>
        <w:suppressAutoHyphens/>
        <w:spacing w:after="120"/>
        <w:contextualSpacing/>
        <w:jc w:val="center"/>
        <w:rPr>
          <w:b/>
          <w:sz w:val="28"/>
        </w:rPr>
      </w:pPr>
      <w:r>
        <w:rPr>
          <w:b/>
          <w:sz w:val="28"/>
        </w:rPr>
        <w:t>Energo Engineering</w:t>
      </w:r>
    </w:p>
    <w:p w14:paraId="43BBEF0E" w14:textId="66DCC592" w:rsidR="00F8104A" w:rsidRDefault="00A8608C" w:rsidP="00F8104A">
      <w:pPr>
        <w:tabs>
          <w:tab w:val="left" w:pos="0"/>
        </w:tabs>
        <w:suppressAutoHyphens/>
        <w:spacing w:after="120"/>
        <w:contextualSpacing/>
        <w:jc w:val="center"/>
        <w:rPr>
          <w:b/>
          <w:sz w:val="28"/>
        </w:rPr>
      </w:pPr>
      <w:r>
        <w:rPr>
          <w:b/>
          <w:sz w:val="28"/>
        </w:rPr>
        <w:t>601 Jefferson St.</w:t>
      </w:r>
    </w:p>
    <w:p w14:paraId="1BCED73C" w14:textId="79F27E1B" w:rsidR="00F8104A" w:rsidRDefault="00F8104A" w:rsidP="00164CE0">
      <w:pPr>
        <w:tabs>
          <w:tab w:val="left" w:pos="0"/>
        </w:tabs>
        <w:suppressAutoHyphens/>
        <w:spacing w:after="240"/>
        <w:contextualSpacing/>
        <w:jc w:val="center"/>
        <w:rPr>
          <w:b/>
          <w:sz w:val="28"/>
        </w:rPr>
      </w:pPr>
      <w:r>
        <w:rPr>
          <w:b/>
          <w:sz w:val="28"/>
        </w:rPr>
        <w:t>Houston, Texas 770</w:t>
      </w:r>
      <w:r w:rsidR="00A8608C">
        <w:rPr>
          <w:b/>
          <w:sz w:val="28"/>
        </w:rPr>
        <w:t>02</w:t>
      </w:r>
    </w:p>
    <w:p w14:paraId="6923E8E5" w14:textId="77777777" w:rsidR="00F8104A" w:rsidRPr="00BB3F94" w:rsidRDefault="00F8104A" w:rsidP="00164CE0">
      <w:pPr>
        <w:tabs>
          <w:tab w:val="left" w:pos="0"/>
        </w:tabs>
        <w:suppressAutoHyphens/>
        <w:spacing w:after="120"/>
        <w:contextualSpacing/>
        <w:jc w:val="center"/>
      </w:pPr>
    </w:p>
    <w:p w14:paraId="21AA79B4" w14:textId="03E3CADD" w:rsidR="00F8104A" w:rsidRDefault="00F8104A" w:rsidP="00F8104A">
      <w:pPr>
        <w:spacing w:after="0" w:line="240" w:lineRule="auto"/>
        <w:jc w:val="center"/>
        <w:rPr>
          <w:b/>
        </w:rPr>
      </w:pPr>
      <w:r>
        <w:rPr>
          <w:b/>
        </w:rPr>
        <w:t>Energo Engineering Project No.: E1</w:t>
      </w:r>
      <w:r w:rsidR="00501759">
        <w:rPr>
          <w:b/>
        </w:rPr>
        <w:t>8110</w:t>
      </w:r>
    </w:p>
    <w:p w14:paraId="240BA012" w14:textId="363E239E" w:rsidR="00F8104A" w:rsidRDefault="00F8104A" w:rsidP="00F8104A">
      <w:pPr>
        <w:spacing w:after="0" w:line="240" w:lineRule="auto"/>
        <w:jc w:val="center"/>
        <w:rPr>
          <w:b/>
        </w:rPr>
      </w:pPr>
      <w:r>
        <w:rPr>
          <w:b/>
        </w:rPr>
        <w:t>Energo E</w:t>
      </w:r>
      <w:r w:rsidR="00164CE0">
        <w:rPr>
          <w:b/>
        </w:rPr>
        <w:t xml:space="preserve">ngineering Report No.: </w:t>
      </w:r>
      <w:r w:rsidR="00501759">
        <w:rPr>
          <w:b/>
        </w:rPr>
        <w:t>E18110</w:t>
      </w:r>
      <w:r w:rsidR="00603157">
        <w:rPr>
          <w:b/>
        </w:rPr>
        <w:t>-0</w:t>
      </w:r>
      <w:r w:rsidR="00920B55">
        <w:rPr>
          <w:b/>
        </w:rPr>
        <w:t>1</w:t>
      </w:r>
    </w:p>
    <w:p w14:paraId="7D7F9CCD" w14:textId="77777777" w:rsidR="00F8104A" w:rsidRDefault="00F8104A" w:rsidP="00F8104A">
      <w:pPr>
        <w:jc w:val="center"/>
        <w:rPr>
          <w:sz w:val="28"/>
          <w:szCs w:val="28"/>
        </w:rPr>
      </w:pPr>
      <w:r>
        <w:rPr>
          <w:noProof/>
          <w:sz w:val="28"/>
          <w:szCs w:val="28"/>
        </w:rPr>
        <w:drawing>
          <wp:inline distT="0" distB="0" distL="0" distR="0" wp14:anchorId="057CF3A5" wp14:editId="259BA2E3">
            <wp:extent cx="1750060" cy="81280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50060" cy="812800"/>
                    </a:xfrm>
                    <a:prstGeom prst="rect">
                      <a:avLst/>
                    </a:prstGeom>
                    <a:noFill/>
                    <a:ln>
                      <a:noFill/>
                    </a:ln>
                  </pic:spPr>
                </pic:pic>
              </a:graphicData>
            </a:graphic>
          </wp:inline>
        </w:drawing>
      </w:r>
    </w:p>
    <w:p w14:paraId="23AF5026" w14:textId="77777777" w:rsidR="00F8104A" w:rsidRDefault="00F8104A" w:rsidP="00F8104A">
      <w:pPr>
        <w:jc w:val="center"/>
        <w:rPr>
          <w:b/>
          <w:i/>
          <w:sz w:val="20"/>
          <w:szCs w:val="20"/>
        </w:rPr>
      </w:pPr>
      <w:r>
        <w:rPr>
          <w:b/>
          <w:i/>
          <w:sz w:val="20"/>
          <w:szCs w:val="20"/>
        </w:rPr>
        <w:t>A Registered Texas Engineering Firm No: F-10973</w:t>
      </w:r>
    </w:p>
    <w:p w14:paraId="17A27608" w14:textId="77777777" w:rsidR="00FB4B79" w:rsidRDefault="00FB4B79" w:rsidP="00FB4B79">
      <w:pPr>
        <w:pStyle w:val="Heading1"/>
        <w:sectPr w:rsidR="00FB4B79" w:rsidSect="007118F5">
          <w:footerReference w:type="default" r:id="rId10"/>
          <w:pgSz w:w="12240" w:h="15840" w:code="1"/>
          <w:pgMar w:top="1440" w:right="1440" w:bottom="1440" w:left="1440" w:header="720" w:footer="576" w:gutter="0"/>
          <w:cols w:space="720"/>
          <w:docGrid w:linePitch="360"/>
        </w:sectPr>
      </w:pPr>
    </w:p>
    <w:p w14:paraId="4E96DB89" w14:textId="77777777" w:rsidR="002048CB" w:rsidRPr="00F56D0A" w:rsidRDefault="002048CB" w:rsidP="002048CB">
      <w:pPr>
        <w:spacing w:after="0" w:line="240" w:lineRule="auto"/>
        <w:jc w:val="left"/>
        <w:rPr>
          <w:b/>
          <w:bCs/>
          <w:caps/>
          <w:sz w:val="28"/>
        </w:rPr>
      </w:pPr>
      <w:r>
        <w:rPr>
          <w:b/>
          <w:bCs/>
          <w:caps/>
          <w:sz w:val="28"/>
        </w:rPr>
        <w:lastRenderedPageBreak/>
        <w:t>REVISION</w:t>
      </w:r>
      <w:r w:rsidRPr="00F56D0A">
        <w:rPr>
          <w:b/>
          <w:bCs/>
          <w:caps/>
          <w:sz w:val="28"/>
        </w:rPr>
        <w:t xml:space="preserve"> </w:t>
      </w:r>
      <w:r>
        <w:rPr>
          <w:b/>
          <w:bCs/>
          <w:caps/>
          <w:sz w:val="28"/>
        </w:rPr>
        <w:t>TABLE</w:t>
      </w:r>
    </w:p>
    <w:tbl>
      <w:tblPr>
        <w:tblStyle w:val="TableGrid"/>
        <w:tblW w:w="5000" w:type="pct"/>
        <w:tblLook w:val="04A0" w:firstRow="1" w:lastRow="0" w:firstColumn="1" w:lastColumn="0" w:noHBand="0" w:noVBand="1"/>
      </w:tblPr>
      <w:tblGrid>
        <w:gridCol w:w="720"/>
        <w:gridCol w:w="1758"/>
        <w:gridCol w:w="6872"/>
      </w:tblGrid>
      <w:tr w:rsidR="002048CB" w14:paraId="5FD205B9" w14:textId="77777777" w:rsidTr="00644D5B">
        <w:tc>
          <w:tcPr>
            <w:tcW w:w="385" w:type="pct"/>
            <w:vAlign w:val="center"/>
          </w:tcPr>
          <w:p w14:paraId="0C70ED51" w14:textId="77777777" w:rsidR="002048CB" w:rsidRPr="00F56D0A" w:rsidRDefault="002048CB" w:rsidP="00644D5B">
            <w:pPr>
              <w:spacing w:after="0" w:line="240" w:lineRule="auto"/>
              <w:jc w:val="center"/>
              <w:rPr>
                <w:b/>
                <w:sz w:val="24"/>
                <w:szCs w:val="24"/>
              </w:rPr>
            </w:pPr>
            <w:r w:rsidRPr="00F56D0A">
              <w:rPr>
                <w:b/>
                <w:sz w:val="24"/>
                <w:szCs w:val="24"/>
              </w:rPr>
              <w:t>Rev</w:t>
            </w:r>
          </w:p>
        </w:tc>
        <w:tc>
          <w:tcPr>
            <w:tcW w:w="940" w:type="pct"/>
            <w:vAlign w:val="center"/>
          </w:tcPr>
          <w:p w14:paraId="634CE808" w14:textId="77777777" w:rsidR="002048CB" w:rsidRPr="00F56D0A" w:rsidRDefault="002048CB" w:rsidP="00644D5B">
            <w:pPr>
              <w:spacing w:after="0" w:line="240" w:lineRule="auto"/>
              <w:jc w:val="center"/>
              <w:rPr>
                <w:b/>
                <w:sz w:val="24"/>
                <w:szCs w:val="24"/>
              </w:rPr>
            </w:pPr>
            <w:r>
              <w:rPr>
                <w:b/>
                <w:sz w:val="24"/>
                <w:szCs w:val="24"/>
              </w:rPr>
              <w:t>D</w:t>
            </w:r>
            <w:r w:rsidRPr="00F56D0A">
              <w:rPr>
                <w:b/>
                <w:sz w:val="24"/>
                <w:szCs w:val="24"/>
              </w:rPr>
              <w:t>ate</w:t>
            </w:r>
          </w:p>
        </w:tc>
        <w:tc>
          <w:tcPr>
            <w:tcW w:w="3675" w:type="pct"/>
            <w:vAlign w:val="center"/>
          </w:tcPr>
          <w:p w14:paraId="186E702C" w14:textId="77777777" w:rsidR="002048CB" w:rsidRPr="00F56D0A" w:rsidRDefault="002048CB" w:rsidP="00644D5B">
            <w:pPr>
              <w:spacing w:after="0" w:line="240" w:lineRule="auto"/>
              <w:jc w:val="center"/>
              <w:rPr>
                <w:b/>
                <w:sz w:val="24"/>
                <w:szCs w:val="24"/>
              </w:rPr>
            </w:pPr>
            <w:r>
              <w:rPr>
                <w:b/>
                <w:sz w:val="24"/>
                <w:szCs w:val="24"/>
              </w:rPr>
              <w:t>C</w:t>
            </w:r>
            <w:r w:rsidRPr="00F56D0A">
              <w:rPr>
                <w:b/>
                <w:sz w:val="24"/>
                <w:szCs w:val="24"/>
              </w:rPr>
              <w:t xml:space="preserve">hange </w:t>
            </w:r>
            <w:r>
              <w:rPr>
                <w:b/>
                <w:sz w:val="24"/>
                <w:szCs w:val="24"/>
              </w:rPr>
              <w:t>D</w:t>
            </w:r>
            <w:r w:rsidRPr="00F56D0A">
              <w:rPr>
                <w:b/>
                <w:sz w:val="24"/>
                <w:szCs w:val="24"/>
              </w:rPr>
              <w:t>escription</w:t>
            </w:r>
          </w:p>
        </w:tc>
      </w:tr>
      <w:tr w:rsidR="002E1B5E" w14:paraId="7B4D9016" w14:textId="77777777" w:rsidTr="00644D5B">
        <w:tc>
          <w:tcPr>
            <w:tcW w:w="385" w:type="pct"/>
            <w:vAlign w:val="center"/>
          </w:tcPr>
          <w:p w14:paraId="4FFAE503" w14:textId="322B30EE" w:rsidR="002E1B5E" w:rsidRPr="007F287B" w:rsidRDefault="002E1B5E" w:rsidP="00644D5B">
            <w:pPr>
              <w:spacing w:after="0" w:line="240" w:lineRule="auto"/>
              <w:jc w:val="center"/>
              <w:rPr>
                <w:sz w:val="24"/>
                <w:szCs w:val="24"/>
              </w:rPr>
            </w:pPr>
          </w:p>
        </w:tc>
        <w:tc>
          <w:tcPr>
            <w:tcW w:w="940" w:type="pct"/>
            <w:vAlign w:val="center"/>
          </w:tcPr>
          <w:p w14:paraId="673087F8" w14:textId="2A344441" w:rsidR="002E1B5E" w:rsidRPr="007F287B" w:rsidRDefault="002E1B5E" w:rsidP="00644D5B">
            <w:pPr>
              <w:spacing w:after="0" w:line="240" w:lineRule="auto"/>
              <w:jc w:val="center"/>
              <w:rPr>
                <w:sz w:val="24"/>
                <w:szCs w:val="24"/>
              </w:rPr>
            </w:pPr>
          </w:p>
        </w:tc>
        <w:tc>
          <w:tcPr>
            <w:tcW w:w="3675" w:type="pct"/>
            <w:vAlign w:val="center"/>
          </w:tcPr>
          <w:p w14:paraId="4BDD13CD" w14:textId="459CC4BC" w:rsidR="002E1B5E" w:rsidRDefault="002E1B5E" w:rsidP="00AC108A">
            <w:pPr>
              <w:spacing w:after="0" w:line="240" w:lineRule="auto"/>
              <w:jc w:val="left"/>
              <w:rPr>
                <w:sz w:val="24"/>
                <w:szCs w:val="24"/>
              </w:rPr>
            </w:pPr>
          </w:p>
        </w:tc>
      </w:tr>
    </w:tbl>
    <w:p w14:paraId="3EC20518" w14:textId="77777777" w:rsidR="002048CB" w:rsidRDefault="002048CB">
      <w:pPr>
        <w:spacing w:after="0" w:line="240" w:lineRule="auto"/>
        <w:jc w:val="left"/>
      </w:pPr>
      <w:r>
        <w:rPr>
          <w:b/>
          <w:bCs/>
        </w:rPr>
        <w:br w:type="page"/>
      </w:r>
    </w:p>
    <w:sdt>
      <w:sdtPr>
        <w:rPr>
          <w:rFonts w:ascii="Calibri" w:eastAsia="Calibri" w:hAnsi="Calibri"/>
          <w:b w:val="0"/>
          <w:bCs w:val="0"/>
          <w:color w:val="auto"/>
          <w:sz w:val="22"/>
          <w:szCs w:val="22"/>
        </w:rPr>
        <w:id w:val="262171986"/>
        <w:docPartObj>
          <w:docPartGallery w:val="Table of Contents"/>
          <w:docPartUnique/>
        </w:docPartObj>
      </w:sdtPr>
      <w:sdtContent>
        <w:p w14:paraId="344A3F5D" w14:textId="77777777" w:rsidR="00811293" w:rsidRDefault="00811293" w:rsidP="00811293">
          <w:pPr>
            <w:pStyle w:val="TOCHeading"/>
          </w:pPr>
          <w:r>
            <w:t>Table of Contents</w:t>
          </w:r>
        </w:p>
        <w:p w14:paraId="11865076" w14:textId="77777777" w:rsidR="002022E6" w:rsidRDefault="00224D19">
          <w:pPr>
            <w:pStyle w:val="TOC1"/>
            <w:tabs>
              <w:tab w:val="right" w:leader="dot" w:pos="9350"/>
            </w:tabs>
            <w:rPr>
              <w:ins w:id="9" w:author="Vinanti Shah" w:date="2018-11-19T14:29:00Z"/>
              <w:rFonts w:asciiTheme="minorHAnsi" w:eastAsiaTheme="minorEastAsia" w:hAnsiTheme="minorHAnsi" w:cstheme="minorBidi"/>
              <w:noProof/>
            </w:rPr>
          </w:pPr>
          <w:r>
            <w:fldChar w:fldCharType="begin"/>
          </w:r>
          <w:r w:rsidR="00811293">
            <w:instrText xml:space="preserve"> TOC \o "1-3" \h \z \u </w:instrText>
          </w:r>
          <w:r>
            <w:fldChar w:fldCharType="separate"/>
          </w:r>
          <w:ins w:id="10" w:author="Vinanti Shah" w:date="2018-11-19T14:29:00Z">
            <w:r w:rsidR="002022E6" w:rsidRPr="00681F90">
              <w:rPr>
                <w:rStyle w:val="Hyperlink"/>
                <w:noProof/>
              </w:rPr>
              <w:fldChar w:fldCharType="begin"/>
            </w:r>
            <w:r w:rsidR="002022E6" w:rsidRPr="00681F90">
              <w:rPr>
                <w:rStyle w:val="Hyperlink"/>
                <w:noProof/>
              </w:rPr>
              <w:instrText xml:space="preserve"> </w:instrText>
            </w:r>
            <w:r w:rsidR="002022E6">
              <w:rPr>
                <w:noProof/>
              </w:rPr>
              <w:instrText>HYPERLINK \l "_Toc530401113"</w:instrText>
            </w:r>
            <w:r w:rsidR="002022E6" w:rsidRPr="00681F90">
              <w:rPr>
                <w:rStyle w:val="Hyperlink"/>
                <w:noProof/>
              </w:rPr>
              <w:instrText xml:space="preserve"> </w:instrText>
            </w:r>
            <w:r w:rsidR="002022E6" w:rsidRPr="00681F90">
              <w:rPr>
                <w:rStyle w:val="Hyperlink"/>
                <w:noProof/>
              </w:rPr>
              <w:fldChar w:fldCharType="separate"/>
            </w:r>
            <w:r w:rsidR="002022E6" w:rsidRPr="00681F90">
              <w:rPr>
                <w:rStyle w:val="Hyperlink"/>
                <w:noProof/>
              </w:rPr>
              <w:t>List of Figures</w:t>
            </w:r>
            <w:r w:rsidR="002022E6">
              <w:rPr>
                <w:noProof/>
                <w:webHidden/>
              </w:rPr>
              <w:tab/>
            </w:r>
            <w:r w:rsidR="002022E6">
              <w:rPr>
                <w:noProof/>
                <w:webHidden/>
              </w:rPr>
              <w:fldChar w:fldCharType="begin"/>
            </w:r>
            <w:r w:rsidR="002022E6">
              <w:rPr>
                <w:noProof/>
                <w:webHidden/>
              </w:rPr>
              <w:instrText xml:space="preserve"> PAGEREF _Toc530401113 \h </w:instrText>
            </w:r>
          </w:ins>
          <w:r w:rsidR="002022E6">
            <w:rPr>
              <w:noProof/>
              <w:webHidden/>
            </w:rPr>
          </w:r>
          <w:r w:rsidR="002022E6">
            <w:rPr>
              <w:noProof/>
              <w:webHidden/>
            </w:rPr>
            <w:fldChar w:fldCharType="separate"/>
          </w:r>
          <w:ins w:id="11" w:author="Vinanti Shah" w:date="2018-11-19T14:29:00Z">
            <w:r w:rsidR="002022E6">
              <w:rPr>
                <w:noProof/>
                <w:webHidden/>
              </w:rPr>
              <w:t>iii</w:t>
            </w:r>
            <w:r w:rsidR="002022E6">
              <w:rPr>
                <w:noProof/>
                <w:webHidden/>
              </w:rPr>
              <w:fldChar w:fldCharType="end"/>
            </w:r>
            <w:r w:rsidR="002022E6" w:rsidRPr="00681F90">
              <w:rPr>
                <w:rStyle w:val="Hyperlink"/>
                <w:noProof/>
              </w:rPr>
              <w:fldChar w:fldCharType="end"/>
            </w:r>
          </w:ins>
        </w:p>
        <w:p w14:paraId="68C96EE5" w14:textId="77777777" w:rsidR="002022E6" w:rsidRDefault="002022E6">
          <w:pPr>
            <w:pStyle w:val="TOC1"/>
            <w:tabs>
              <w:tab w:val="right" w:leader="dot" w:pos="9350"/>
            </w:tabs>
            <w:rPr>
              <w:ins w:id="12" w:author="Vinanti Shah" w:date="2018-11-19T14:29:00Z"/>
              <w:rFonts w:asciiTheme="minorHAnsi" w:eastAsiaTheme="minorEastAsia" w:hAnsiTheme="minorHAnsi" w:cstheme="minorBidi"/>
              <w:noProof/>
            </w:rPr>
          </w:pPr>
          <w:ins w:id="13" w:author="Vinanti Shah" w:date="2018-11-19T14:29:00Z">
            <w:r w:rsidRPr="00681F90">
              <w:rPr>
                <w:rStyle w:val="Hyperlink"/>
                <w:noProof/>
              </w:rPr>
              <w:fldChar w:fldCharType="begin"/>
            </w:r>
            <w:r w:rsidRPr="00681F90">
              <w:rPr>
                <w:rStyle w:val="Hyperlink"/>
                <w:noProof/>
              </w:rPr>
              <w:instrText xml:space="preserve"> </w:instrText>
            </w:r>
            <w:r>
              <w:rPr>
                <w:noProof/>
              </w:rPr>
              <w:instrText>HYPERLINK \l "_Toc530401114"</w:instrText>
            </w:r>
            <w:r w:rsidRPr="00681F90">
              <w:rPr>
                <w:rStyle w:val="Hyperlink"/>
                <w:noProof/>
              </w:rPr>
              <w:instrText xml:space="preserve"> </w:instrText>
            </w:r>
            <w:r w:rsidRPr="00681F90">
              <w:rPr>
                <w:rStyle w:val="Hyperlink"/>
                <w:noProof/>
              </w:rPr>
              <w:fldChar w:fldCharType="separate"/>
            </w:r>
            <w:r w:rsidRPr="00681F90">
              <w:rPr>
                <w:rStyle w:val="Hyperlink"/>
                <w:noProof/>
              </w:rPr>
              <w:t>List of Tables</w:t>
            </w:r>
            <w:r>
              <w:rPr>
                <w:noProof/>
                <w:webHidden/>
              </w:rPr>
              <w:tab/>
            </w:r>
            <w:r>
              <w:rPr>
                <w:noProof/>
                <w:webHidden/>
              </w:rPr>
              <w:fldChar w:fldCharType="begin"/>
            </w:r>
            <w:r>
              <w:rPr>
                <w:noProof/>
                <w:webHidden/>
              </w:rPr>
              <w:instrText xml:space="preserve"> PAGEREF _Toc530401114 \h </w:instrText>
            </w:r>
          </w:ins>
          <w:r>
            <w:rPr>
              <w:noProof/>
              <w:webHidden/>
            </w:rPr>
          </w:r>
          <w:r>
            <w:rPr>
              <w:noProof/>
              <w:webHidden/>
            </w:rPr>
            <w:fldChar w:fldCharType="separate"/>
          </w:r>
          <w:ins w:id="14" w:author="Vinanti Shah" w:date="2018-11-19T14:29:00Z">
            <w:r>
              <w:rPr>
                <w:noProof/>
                <w:webHidden/>
              </w:rPr>
              <w:t>iv</w:t>
            </w:r>
            <w:r>
              <w:rPr>
                <w:noProof/>
                <w:webHidden/>
              </w:rPr>
              <w:fldChar w:fldCharType="end"/>
            </w:r>
            <w:r w:rsidRPr="00681F90">
              <w:rPr>
                <w:rStyle w:val="Hyperlink"/>
                <w:noProof/>
              </w:rPr>
              <w:fldChar w:fldCharType="end"/>
            </w:r>
          </w:ins>
        </w:p>
        <w:p w14:paraId="12B03198" w14:textId="77777777" w:rsidR="002022E6" w:rsidRDefault="002022E6">
          <w:pPr>
            <w:pStyle w:val="TOC1"/>
            <w:tabs>
              <w:tab w:val="left" w:pos="440"/>
              <w:tab w:val="right" w:leader="dot" w:pos="9350"/>
            </w:tabs>
            <w:rPr>
              <w:ins w:id="15" w:author="Vinanti Shah" w:date="2018-11-19T14:29:00Z"/>
              <w:rFonts w:asciiTheme="minorHAnsi" w:eastAsiaTheme="minorEastAsia" w:hAnsiTheme="minorHAnsi" w:cstheme="minorBidi"/>
              <w:noProof/>
            </w:rPr>
          </w:pPr>
          <w:ins w:id="16" w:author="Vinanti Shah" w:date="2018-11-19T14:29:00Z">
            <w:r w:rsidRPr="00681F90">
              <w:rPr>
                <w:rStyle w:val="Hyperlink"/>
                <w:noProof/>
              </w:rPr>
              <w:fldChar w:fldCharType="begin"/>
            </w:r>
            <w:r w:rsidRPr="00681F90">
              <w:rPr>
                <w:rStyle w:val="Hyperlink"/>
                <w:noProof/>
              </w:rPr>
              <w:instrText xml:space="preserve"> </w:instrText>
            </w:r>
            <w:r>
              <w:rPr>
                <w:noProof/>
              </w:rPr>
              <w:instrText>HYPERLINK \l "_Toc530401115"</w:instrText>
            </w:r>
            <w:r w:rsidRPr="00681F90">
              <w:rPr>
                <w:rStyle w:val="Hyperlink"/>
                <w:noProof/>
              </w:rPr>
              <w:instrText xml:space="preserve"> </w:instrText>
            </w:r>
            <w:r w:rsidRPr="00681F90">
              <w:rPr>
                <w:rStyle w:val="Hyperlink"/>
                <w:noProof/>
              </w:rPr>
              <w:fldChar w:fldCharType="separate"/>
            </w:r>
            <w:r w:rsidRPr="00681F90">
              <w:rPr>
                <w:rStyle w:val="Hyperlink"/>
                <w:noProof/>
              </w:rPr>
              <w:t>1</w:t>
            </w:r>
            <w:r>
              <w:rPr>
                <w:rFonts w:asciiTheme="minorHAnsi" w:eastAsiaTheme="minorEastAsia" w:hAnsiTheme="minorHAnsi" w:cstheme="minorBidi"/>
                <w:noProof/>
              </w:rPr>
              <w:tab/>
            </w:r>
            <w:r w:rsidRPr="00681F90">
              <w:rPr>
                <w:rStyle w:val="Hyperlink"/>
                <w:noProof/>
              </w:rPr>
              <w:t>Summary</w:t>
            </w:r>
            <w:r>
              <w:rPr>
                <w:noProof/>
                <w:webHidden/>
              </w:rPr>
              <w:tab/>
            </w:r>
            <w:r>
              <w:rPr>
                <w:noProof/>
                <w:webHidden/>
              </w:rPr>
              <w:fldChar w:fldCharType="begin"/>
            </w:r>
            <w:r>
              <w:rPr>
                <w:noProof/>
                <w:webHidden/>
              </w:rPr>
              <w:instrText xml:space="preserve"> PAGEREF _Toc530401115 \h </w:instrText>
            </w:r>
          </w:ins>
          <w:r>
            <w:rPr>
              <w:noProof/>
              <w:webHidden/>
            </w:rPr>
          </w:r>
          <w:r>
            <w:rPr>
              <w:noProof/>
              <w:webHidden/>
            </w:rPr>
            <w:fldChar w:fldCharType="separate"/>
          </w:r>
          <w:ins w:id="17" w:author="Vinanti Shah" w:date="2018-11-19T14:29:00Z">
            <w:r>
              <w:rPr>
                <w:noProof/>
                <w:webHidden/>
              </w:rPr>
              <w:t>6</w:t>
            </w:r>
            <w:r>
              <w:rPr>
                <w:noProof/>
                <w:webHidden/>
              </w:rPr>
              <w:fldChar w:fldCharType="end"/>
            </w:r>
            <w:r w:rsidRPr="00681F90">
              <w:rPr>
                <w:rStyle w:val="Hyperlink"/>
                <w:noProof/>
              </w:rPr>
              <w:fldChar w:fldCharType="end"/>
            </w:r>
          </w:ins>
        </w:p>
        <w:p w14:paraId="0C6B4500" w14:textId="77777777" w:rsidR="002022E6" w:rsidRDefault="002022E6">
          <w:pPr>
            <w:pStyle w:val="TOC1"/>
            <w:tabs>
              <w:tab w:val="left" w:pos="440"/>
              <w:tab w:val="right" w:leader="dot" w:pos="9350"/>
            </w:tabs>
            <w:rPr>
              <w:ins w:id="18" w:author="Vinanti Shah" w:date="2018-11-19T14:29:00Z"/>
              <w:rFonts w:asciiTheme="minorHAnsi" w:eastAsiaTheme="minorEastAsia" w:hAnsiTheme="minorHAnsi" w:cstheme="minorBidi"/>
              <w:noProof/>
            </w:rPr>
          </w:pPr>
          <w:ins w:id="19" w:author="Vinanti Shah" w:date="2018-11-19T14:29:00Z">
            <w:r w:rsidRPr="00681F90">
              <w:rPr>
                <w:rStyle w:val="Hyperlink"/>
                <w:noProof/>
              </w:rPr>
              <w:fldChar w:fldCharType="begin"/>
            </w:r>
            <w:r w:rsidRPr="00681F90">
              <w:rPr>
                <w:rStyle w:val="Hyperlink"/>
                <w:noProof/>
              </w:rPr>
              <w:instrText xml:space="preserve"> </w:instrText>
            </w:r>
            <w:r>
              <w:rPr>
                <w:noProof/>
              </w:rPr>
              <w:instrText>HYPERLINK \l "_Toc530401116"</w:instrText>
            </w:r>
            <w:r w:rsidRPr="00681F90">
              <w:rPr>
                <w:rStyle w:val="Hyperlink"/>
                <w:noProof/>
              </w:rPr>
              <w:instrText xml:space="preserve"> </w:instrText>
            </w:r>
            <w:r w:rsidRPr="00681F90">
              <w:rPr>
                <w:rStyle w:val="Hyperlink"/>
                <w:noProof/>
              </w:rPr>
              <w:fldChar w:fldCharType="separate"/>
            </w:r>
            <w:r w:rsidRPr="00681F90">
              <w:rPr>
                <w:rStyle w:val="Hyperlink"/>
                <w:noProof/>
              </w:rPr>
              <w:t>2</w:t>
            </w:r>
            <w:r>
              <w:rPr>
                <w:rFonts w:asciiTheme="minorHAnsi" w:eastAsiaTheme="minorEastAsia" w:hAnsiTheme="minorHAnsi" w:cstheme="minorBidi"/>
                <w:noProof/>
              </w:rPr>
              <w:tab/>
            </w:r>
            <w:r w:rsidRPr="00681F90">
              <w:rPr>
                <w:rStyle w:val="Hyperlink"/>
                <w:noProof/>
              </w:rPr>
              <w:t>Introduction</w:t>
            </w:r>
            <w:r>
              <w:rPr>
                <w:noProof/>
                <w:webHidden/>
              </w:rPr>
              <w:tab/>
            </w:r>
            <w:r>
              <w:rPr>
                <w:noProof/>
                <w:webHidden/>
              </w:rPr>
              <w:fldChar w:fldCharType="begin"/>
            </w:r>
            <w:r>
              <w:rPr>
                <w:noProof/>
                <w:webHidden/>
              </w:rPr>
              <w:instrText xml:space="preserve"> PAGEREF _Toc530401116 \h </w:instrText>
            </w:r>
          </w:ins>
          <w:r>
            <w:rPr>
              <w:noProof/>
              <w:webHidden/>
            </w:rPr>
          </w:r>
          <w:r>
            <w:rPr>
              <w:noProof/>
              <w:webHidden/>
            </w:rPr>
            <w:fldChar w:fldCharType="separate"/>
          </w:r>
          <w:ins w:id="20" w:author="Vinanti Shah" w:date="2018-11-19T14:29:00Z">
            <w:r>
              <w:rPr>
                <w:noProof/>
                <w:webHidden/>
              </w:rPr>
              <w:t>6</w:t>
            </w:r>
            <w:r>
              <w:rPr>
                <w:noProof/>
                <w:webHidden/>
              </w:rPr>
              <w:fldChar w:fldCharType="end"/>
            </w:r>
            <w:r w:rsidRPr="00681F90">
              <w:rPr>
                <w:rStyle w:val="Hyperlink"/>
                <w:noProof/>
              </w:rPr>
              <w:fldChar w:fldCharType="end"/>
            </w:r>
          </w:ins>
        </w:p>
        <w:p w14:paraId="0A42CDFF" w14:textId="77777777" w:rsidR="002022E6" w:rsidRDefault="002022E6">
          <w:pPr>
            <w:pStyle w:val="TOC1"/>
            <w:tabs>
              <w:tab w:val="left" w:pos="440"/>
              <w:tab w:val="right" w:leader="dot" w:pos="9350"/>
            </w:tabs>
            <w:rPr>
              <w:ins w:id="21" w:author="Vinanti Shah" w:date="2018-11-19T14:29:00Z"/>
              <w:rFonts w:asciiTheme="minorHAnsi" w:eastAsiaTheme="minorEastAsia" w:hAnsiTheme="minorHAnsi" w:cstheme="minorBidi"/>
              <w:noProof/>
            </w:rPr>
          </w:pPr>
          <w:ins w:id="22" w:author="Vinanti Shah" w:date="2018-11-19T14:29:00Z">
            <w:r w:rsidRPr="00681F90">
              <w:rPr>
                <w:rStyle w:val="Hyperlink"/>
                <w:noProof/>
              </w:rPr>
              <w:fldChar w:fldCharType="begin"/>
            </w:r>
            <w:r w:rsidRPr="00681F90">
              <w:rPr>
                <w:rStyle w:val="Hyperlink"/>
                <w:noProof/>
              </w:rPr>
              <w:instrText xml:space="preserve"> </w:instrText>
            </w:r>
            <w:r>
              <w:rPr>
                <w:noProof/>
              </w:rPr>
              <w:instrText>HYPERLINK \l "_Toc530401117"</w:instrText>
            </w:r>
            <w:r w:rsidRPr="00681F90">
              <w:rPr>
                <w:rStyle w:val="Hyperlink"/>
                <w:noProof/>
              </w:rPr>
              <w:instrText xml:space="preserve"> </w:instrText>
            </w:r>
            <w:r w:rsidRPr="00681F90">
              <w:rPr>
                <w:rStyle w:val="Hyperlink"/>
                <w:noProof/>
              </w:rPr>
              <w:fldChar w:fldCharType="separate"/>
            </w:r>
            <w:r w:rsidRPr="00681F90">
              <w:rPr>
                <w:rStyle w:val="Hyperlink"/>
                <w:noProof/>
              </w:rPr>
              <w:t>3</w:t>
            </w:r>
            <w:r>
              <w:rPr>
                <w:rFonts w:asciiTheme="minorHAnsi" w:eastAsiaTheme="minorEastAsia" w:hAnsiTheme="minorHAnsi" w:cstheme="minorBidi"/>
                <w:noProof/>
              </w:rPr>
              <w:tab/>
            </w:r>
            <w:r w:rsidRPr="00681F90">
              <w:rPr>
                <w:rStyle w:val="Hyperlink"/>
                <w:noProof/>
              </w:rPr>
              <w:t>Design Data and Analysis Methodology</w:t>
            </w:r>
            <w:r>
              <w:rPr>
                <w:noProof/>
                <w:webHidden/>
              </w:rPr>
              <w:tab/>
            </w:r>
            <w:r>
              <w:rPr>
                <w:noProof/>
                <w:webHidden/>
              </w:rPr>
              <w:fldChar w:fldCharType="begin"/>
            </w:r>
            <w:r>
              <w:rPr>
                <w:noProof/>
                <w:webHidden/>
              </w:rPr>
              <w:instrText xml:space="preserve"> PAGEREF _Toc530401117 \h </w:instrText>
            </w:r>
          </w:ins>
          <w:r>
            <w:rPr>
              <w:noProof/>
              <w:webHidden/>
            </w:rPr>
          </w:r>
          <w:r>
            <w:rPr>
              <w:noProof/>
              <w:webHidden/>
            </w:rPr>
            <w:fldChar w:fldCharType="separate"/>
          </w:r>
          <w:ins w:id="23" w:author="Vinanti Shah" w:date="2018-11-19T14:29:00Z">
            <w:r>
              <w:rPr>
                <w:noProof/>
                <w:webHidden/>
              </w:rPr>
              <w:t>6</w:t>
            </w:r>
            <w:r>
              <w:rPr>
                <w:noProof/>
                <w:webHidden/>
              </w:rPr>
              <w:fldChar w:fldCharType="end"/>
            </w:r>
            <w:r w:rsidRPr="00681F90">
              <w:rPr>
                <w:rStyle w:val="Hyperlink"/>
                <w:noProof/>
              </w:rPr>
              <w:fldChar w:fldCharType="end"/>
            </w:r>
          </w:ins>
        </w:p>
        <w:p w14:paraId="3FE55D91" w14:textId="77777777" w:rsidR="002022E6" w:rsidRDefault="002022E6">
          <w:pPr>
            <w:pStyle w:val="TOC2"/>
            <w:tabs>
              <w:tab w:val="left" w:pos="880"/>
              <w:tab w:val="right" w:leader="dot" w:pos="9350"/>
            </w:tabs>
            <w:rPr>
              <w:ins w:id="24" w:author="Vinanti Shah" w:date="2018-11-19T14:29:00Z"/>
              <w:rFonts w:asciiTheme="minorHAnsi" w:eastAsiaTheme="minorEastAsia" w:hAnsiTheme="minorHAnsi" w:cstheme="minorBidi"/>
              <w:noProof/>
            </w:rPr>
          </w:pPr>
          <w:ins w:id="25" w:author="Vinanti Shah" w:date="2018-11-19T14:29:00Z">
            <w:r w:rsidRPr="00681F90">
              <w:rPr>
                <w:rStyle w:val="Hyperlink"/>
                <w:noProof/>
              </w:rPr>
              <w:fldChar w:fldCharType="begin"/>
            </w:r>
            <w:r w:rsidRPr="00681F90">
              <w:rPr>
                <w:rStyle w:val="Hyperlink"/>
                <w:noProof/>
              </w:rPr>
              <w:instrText xml:space="preserve"> </w:instrText>
            </w:r>
            <w:r>
              <w:rPr>
                <w:noProof/>
              </w:rPr>
              <w:instrText>HYPERLINK \l "_Toc530401118"</w:instrText>
            </w:r>
            <w:r w:rsidRPr="00681F90">
              <w:rPr>
                <w:rStyle w:val="Hyperlink"/>
                <w:noProof/>
              </w:rPr>
              <w:instrText xml:space="preserve"> </w:instrText>
            </w:r>
            <w:r w:rsidRPr="00681F90">
              <w:rPr>
                <w:rStyle w:val="Hyperlink"/>
                <w:noProof/>
              </w:rPr>
              <w:fldChar w:fldCharType="separate"/>
            </w:r>
            <w:r w:rsidRPr="00681F90">
              <w:rPr>
                <w:rStyle w:val="Hyperlink"/>
                <w:noProof/>
                <w14:scene3d>
                  <w14:camera w14:prst="orthographicFront"/>
                  <w14:lightRig w14:rig="threePt" w14:dir="t">
                    <w14:rot w14:lat="0" w14:lon="0" w14:rev="0"/>
                  </w14:lightRig>
                </w14:scene3d>
              </w:rPr>
              <w:t>3.1</w:t>
            </w:r>
            <w:r>
              <w:rPr>
                <w:rFonts w:asciiTheme="minorHAnsi" w:eastAsiaTheme="minorEastAsia" w:hAnsiTheme="minorHAnsi" w:cstheme="minorBidi"/>
                <w:noProof/>
              </w:rPr>
              <w:tab/>
            </w:r>
            <w:r w:rsidRPr="00681F90">
              <w:rPr>
                <w:rStyle w:val="Hyperlink"/>
                <w:noProof/>
              </w:rPr>
              <w:t>Design Data</w:t>
            </w:r>
            <w:r>
              <w:rPr>
                <w:noProof/>
                <w:webHidden/>
              </w:rPr>
              <w:tab/>
            </w:r>
            <w:r>
              <w:rPr>
                <w:noProof/>
                <w:webHidden/>
              </w:rPr>
              <w:fldChar w:fldCharType="begin"/>
            </w:r>
            <w:r>
              <w:rPr>
                <w:noProof/>
                <w:webHidden/>
              </w:rPr>
              <w:instrText xml:space="preserve"> PAGEREF _Toc530401118 \h </w:instrText>
            </w:r>
          </w:ins>
          <w:r>
            <w:rPr>
              <w:noProof/>
              <w:webHidden/>
            </w:rPr>
          </w:r>
          <w:r>
            <w:rPr>
              <w:noProof/>
              <w:webHidden/>
            </w:rPr>
            <w:fldChar w:fldCharType="separate"/>
          </w:r>
          <w:ins w:id="26" w:author="Vinanti Shah" w:date="2018-11-19T14:29:00Z">
            <w:r>
              <w:rPr>
                <w:noProof/>
                <w:webHidden/>
              </w:rPr>
              <w:t>6</w:t>
            </w:r>
            <w:r>
              <w:rPr>
                <w:noProof/>
                <w:webHidden/>
              </w:rPr>
              <w:fldChar w:fldCharType="end"/>
            </w:r>
            <w:r w:rsidRPr="00681F90">
              <w:rPr>
                <w:rStyle w:val="Hyperlink"/>
                <w:noProof/>
              </w:rPr>
              <w:fldChar w:fldCharType="end"/>
            </w:r>
          </w:ins>
        </w:p>
        <w:p w14:paraId="5D436AC7" w14:textId="77777777" w:rsidR="002022E6" w:rsidRDefault="002022E6">
          <w:pPr>
            <w:pStyle w:val="TOC2"/>
            <w:tabs>
              <w:tab w:val="left" w:pos="880"/>
              <w:tab w:val="right" w:leader="dot" w:pos="9350"/>
            </w:tabs>
            <w:rPr>
              <w:ins w:id="27" w:author="Vinanti Shah" w:date="2018-11-19T14:29:00Z"/>
              <w:rFonts w:asciiTheme="minorHAnsi" w:eastAsiaTheme="minorEastAsia" w:hAnsiTheme="minorHAnsi" w:cstheme="minorBidi"/>
              <w:noProof/>
            </w:rPr>
          </w:pPr>
          <w:ins w:id="28" w:author="Vinanti Shah" w:date="2018-11-19T14:29:00Z">
            <w:r w:rsidRPr="00681F90">
              <w:rPr>
                <w:rStyle w:val="Hyperlink"/>
                <w:noProof/>
              </w:rPr>
              <w:fldChar w:fldCharType="begin"/>
            </w:r>
            <w:r w:rsidRPr="00681F90">
              <w:rPr>
                <w:rStyle w:val="Hyperlink"/>
                <w:noProof/>
              </w:rPr>
              <w:instrText xml:space="preserve"> </w:instrText>
            </w:r>
            <w:r>
              <w:rPr>
                <w:noProof/>
              </w:rPr>
              <w:instrText>HYPERLINK \l "_Toc530401119"</w:instrText>
            </w:r>
            <w:r w:rsidRPr="00681F90">
              <w:rPr>
                <w:rStyle w:val="Hyperlink"/>
                <w:noProof/>
              </w:rPr>
              <w:instrText xml:space="preserve"> </w:instrText>
            </w:r>
            <w:r w:rsidRPr="00681F90">
              <w:rPr>
                <w:rStyle w:val="Hyperlink"/>
                <w:noProof/>
              </w:rPr>
              <w:fldChar w:fldCharType="separate"/>
            </w:r>
            <w:r w:rsidRPr="00681F90">
              <w:rPr>
                <w:rStyle w:val="Hyperlink"/>
                <w:noProof/>
                <w14:scene3d>
                  <w14:camera w14:prst="orthographicFront"/>
                  <w14:lightRig w14:rig="threePt" w14:dir="t">
                    <w14:rot w14:lat="0" w14:lon="0" w14:rev="0"/>
                  </w14:lightRig>
                </w14:scene3d>
              </w:rPr>
              <w:t>3.2</w:t>
            </w:r>
            <w:r>
              <w:rPr>
                <w:rFonts w:asciiTheme="minorHAnsi" w:eastAsiaTheme="minorEastAsia" w:hAnsiTheme="minorHAnsi" w:cstheme="minorBidi"/>
                <w:noProof/>
              </w:rPr>
              <w:tab/>
            </w:r>
            <w:r w:rsidRPr="00681F90">
              <w:rPr>
                <w:rStyle w:val="Hyperlink"/>
                <w:noProof/>
              </w:rPr>
              <w:t>Minimum Design Wall Thickness</w:t>
            </w:r>
            <w:r>
              <w:rPr>
                <w:noProof/>
                <w:webHidden/>
              </w:rPr>
              <w:tab/>
            </w:r>
            <w:r>
              <w:rPr>
                <w:noProof/>
                <w:webHidden/>
              </w:rPr>
              <w:fldChar w:fldCharType="begin"/>
            </w:r>
            <w:r>
              <w:rPr>
                <w:noProof/>
                <w:webHidden/>
              </w:rPr>
              <w:instrText xml:space="preserve"> PAGEREF _Toc530401119 \h </w:instrText>
            </w:r>
          </w:ins>
          <w:r>
            <w:rPr>
              <w:noProof/>
              <w:webHidden/>
            </w:rPr>
          </w:r>
          <w:r>
            <w:rPr>
              <w:noProof/>
              <w:webHidden/>
            </w:rPr>
            <w:fldChar w:fldCharType="separate"/>
          </w:r>
          <w:ins w:id="29" w:author="Vinanti Shah" w:date="2018-11-19T14:29:00Z">
            <w:r>
              <w:rPr>
                <w:noProof/>
                <w:webHidden/>
              </w:rPr>
              <w:t>7</w:t>
            </w:r>
            <w:r>
              <w:rPr>
                <w:noProof/>
                <w:webHidden/>
              </w:rPr>
              <w:fldChar w:fldCharType="end"/>
            </w:r>
            <w:r w:rsidRPr="00681F90">
              <w:rPr>
                <w:rStyle w:val="Hyperlink"/>
                <w:noProof/>
              </w:rPr>
              <w:fldChar w:fldCharType="end"/>
            </w:r>
          </w:ins>
        </w:p>
        <w:p w14:paraId="7E642BBB" w14:textId="77777777" w:rsidR="002022E6" w:rsidRDefault="002022E6">
          <w:pPr>
            <w:pStyle w:val="TOC2"/>
            <w:tabs>
              <w:tab w:val="left" w:pos="880"/>
              <w:tab w:val="right" w:leader="dot" w:pos="9350"/>
            </w:tabs>
            <w:rPr>
              <w:ins w:id="30" w:author="Vinanti Shah" w:date="2018-11-19T14:29:00Z"/>
              <w:rFonts w:asciiTheme="minorHAnsi" w:eastAsiaTheme="minorEastAsia" w:hAnsiTheme="minorHAnsi" w:cstheme="minorBidi"/>
              <w:noProof/>
            </w:rPr>
          </w:pPr>
          <w:ins w:id="31" w:author="Vinanti Shah" w:date="2018-11-19T14:29:00Z">
            <w:r w:rsidRPr="00681F90">
              <w:rPr>
                <w:rStyle w:val="Hyperlink"/>
                <w:noProof/>
              </w:rPr>
              <w:fldChar w:fldCharType="begin"/>
            </w:r>
            <w:r w:rsidRPr="00681F90">
              <w:rPr>
                <w:rStyle w:val="Hyperlink"/>
                <w:noProof/>
              </w:rPr>
              <w:instrText xml:space="preserve"> </w:instrText>
            </w:r>
            <w:r>
              <w:rPr>
                <w:noProof/>
              </w:rPr>
              <w:instrText>HYPERLINK \l "_Toc530401120"</w:instrText>
            </w:r>
            <w:r w:rsidRPr="00681F90">
              <w:rPr>
                <w:rStyle w:val="Hyperlink"/>
                <w:noProof/>
              </w:rPr>
              <w:instrText xml:space="preserve"> </w:instrText>
            </w:r>
            <w:r w:rsidRPr="00681F90">
              <w:rPr>
                <w:rStyle w:val="Hyperlink"/>
                <w:noProof/>
              </w:rPr>
              <w:fldChar w:fldCharType="separate"/>
            </w:r>
            <w:r w:rsidRPr="00681F90">
              <w:rPr>
                <w:rStyle w:val="Hyperlink"/>
                <w:noProof/>
                <w14:scene3d>
                  <w14:camera w14:prst="orthographicFront"/>
                  <w14:lightRig w14:rig="threePt" w14:dir="t">
                    <w14:rot w14:lat="0" w14:lon="0" w14:rev="0"/>
                  </w14:lightRig>
                </w14:scene3d>
              </w:rPr>
              <w:t>3.3</w:t>
            </w:r>
            <w:r>
              <w:rPr>
                <w:rFonts w:asciiTheme="minorHAnsi" w:eastAsiaTheme="minorEastAsia" w:hAnsiTheme="minorHAnsi" w:cstheme="minorBidi"/>
                <w:noProof/>
              </w:rPr>
              <w:tab/>
            </w:r>
            <w:r w:rsidRPr="00681F90">
              <w:rPr>
                <w:rStyle w:val="Hyperlink"/>
                <w:noProof/>
              </w:rPr>
              <w:t>Analysis Methodology</w:t>
            </w:r>
            <w:r>
              <w:rPr>
                <w:noProof/>
                <w:webHidden/>
              </w:rPr>
              <w:tab/>
            </w:r>
            <w:r>
              <w:rPr>
                <w:noProof/>
                <w:webHidden/>
              </w:rPr>
              <w:fldChar w:fldCharType="begin"/>
            </w:r>
            <w:r>
              <w:rPr>
                <w:noProof/>
                <w:webHidden/>
              </w:rPr>
              <w:instrText xml:space="preserve"> PAGEREF _Toc530401120 \h </w:instrText>
            </w:r>
          </w:ins>
          <w:r>
            <w:rPr>
              <w:noProof/>
              <w:webHidden/>
            </w:rPr>
          </w:r>
          <w:r>
            <w:rPr>
              <w:noProof/>
              <w:webHidden/>
            </w:rPr>
            <w:fldChar w:fldCharType="separate"/>
          </w:r>
          <w:ins w:id="32" w:author="Vinanti Shah" w:date="2018-11-19T14:29:00Z">
            <w:r>
              <w:rPr>
                <w:noProof/>
                <w:webHidden/>
              </w:rPr>
              <w:t>7</w:t>
            </w:r>
            <w:r>
              <w:rPr>
                <w:noProof/>
                <w:webHidden/>
              </w:rPr>
              <w:fldChar w:fldCharType="end"/>
            </w:r>
            <w:r w:rsidRPr="00681F90">
              <w:rPr>
                <w:rStyle w:val="Hyperlink"/>
                <w:noProof/>
              </w:rPr>
              <w:fldChar w:fldCharType="end"/>
            </w:r>
          </w:ins>
        </w:p>
        <w:p w14:paraId="63EEA429" w14:textId="77777777" w:rsidR="002022E6" w:rsidRDefault="002022E6">
          <w:pPr>
            <w:pStyle w:val="TOC1"/>
            <w:tabs>
              <w:tab w:val="left" w:pos="440"/>
              <w:tab w:val="right" w:leader="dot" w:pos="9350"/>
            </w:tabs>
            <w:rPr>
              <w:ins w:id="33" w:author="Vinanti Shah" w:date="2018-11-19T14:29:00Z"/>
              <w:rFonts w:asciiTheme="minorHAnsi" w:eastAsiaTheme="minorEastAsia" w:hAnsiTheme="minorHAnsi" w:cstheme="minorBidi"/>
              <w:noProof/>
            </w:rPr>
          </w:pPr>
          <w:ins w:id="34" w:author="Vinanti Shah" w:date="2018-11-19T14:29:00Z">
            <w:r w:rsidRPr="00681F90">
              <w:rPr>
                <w:rStyle w:val="Hyperlink"/>
                <w:noProof/>
              </w:rPr>
              <w:fldChar w:fldCharType="begin"/>
            </w:r>
            <w:r w:rsidRPr="00681F90">
              <w:rPr>
                <w:rStyle w:val="Hyperlink"/>
                <w:noProof/>
              </w:rPr>
              <w:instrText xml:space="preserve"> </w:instrText>
            </w:r>
            <w:r>
              <w:rPr>
                <w:noProof/>
              </w:rPr>
              <w:instrText>HYPERLINK \l "_Toc530401121"</w:instrText>
            </w:r>
            <w:r w:rsidRPr="00681F90">
              <w:rPr>
                <w:rStyle w:val="Hyperlink"/>
                <w:noProof/>
              </w:rPr>
              <w:instrText xml:space="preserve"> </w:instrText>
            </w:r>
            <w:r w:rsidRPr="00681F90">
              <w:rPr>
                <w:rStyle w:val="Hyperlink"/>
                <w:noProof/>
              </w:rPr>
              <w:fldChar w:fldCharType="separate"/>
            </w:r>
            <w:r w:rsidRPr="00681F90">
              <w:rPr>
                <w:rStyle w:val="Hyperlink"/>
                <w:noProof/>
              </w:rPr>
              <w:t>4</w:t>
            </w:r>
            <w:r>
              <w:rPr>
                <w:rFonts w:asciiTheme="minorHAnsi" w:eastAsiaTheme="minorEastAsia" w:hAnsiTheme="minorHAnsi" w:cstheme="minorBidi"/>
                <w:noProof/>
              </w:rPr>
              <w:tab/>
            </w:r>
            <w:r w:rsidRPr="00681F90">
              <w:rPr>
                <w:rStyle w:val="Hyperlink"/>
                <w:noProof/>
              </w:rPr>
              <w:t>Measured Data</w:t>
            </w:r>
            <w:r>
              <w:rPr>
                <w:noProof/>
                <w:webHidden/>
              </w:rPr>
              <w:tab/>
            </w:r>
            <w:r>
              <w:rPr>
                <w:noProof/>
                <w:webHidden/>
              </w:rPr>
              <w:fldChar w:fldCharType="begin"/>
            </w:r>
            <w:r>
              <w:rPr>
                <w:noProof/>
                <w:webHidden/>
              </w:rPr>
              <w:instrText xml:space="preserve"> PAGEREF _Toc530401121 \h </w:instrText>
            </w:r>
          </w:ins>
          <w:r>
            <w:rPr>
              <w:noProof/>
              <w:webHidden/>
            </w:rPr>
          </w:r>
          <w:r>
            <w:rPr>
              <w:noProof/>
              <w:webHidden/>
            </w:rPr>
            <w:fldChar w:fldCharType="separate"/>
          </w:r>
          <w:ins w:id="35" w:author="Vinanti Shah" w:date="2018-11-19T14:29:00Z">
            <w:r>
              <w:rPr>
                <w:noProof/>
                <w:webHidden/>
              </w:rPr>
              <w:t>9</w:t>
            </w:r>
            <w:r>
              <w:rPr>
                <w:noProof/>
                <w:webHidden/>
              </w:rPr>
              <w:fldChar w:fldCharType="end"/>
            </w:r>
            <w:r w:rsidRPr="00681F90">
              <w:rPr>
                <w:rStyle w:val="Hyperlink"/>
                <w:noProof/>
              </w:rPr>
              <w:fldChar w:fldCharType="end"/>
            </w:r>
          </w:ins>
        </w:p>
        <w:p w14:paraId="551CA338" w14:textId="77777777" w:rsidR="002022E6" w:rsidRDefault="002022E6">
          <w:pPr>
            <w:pStyle w:val="TOC2"/>
            <w:tabs>
              <w:tab w:val="left" w:pos="880"/>
              <w:tab w:val="right" w:leader="dot" w:pos="9350"/>
            </w:tabs>
            <w:rPr>
              <w:ins w:id="36" w:author="Vinanti Shah" w:date="2018-11-19T14:29:00Z"/>
              <w:rFonts w:asciiTheme="minorHAnsi" w:eastAsiaTheme="minorEastAsia" w:hAnsiTheme="minorHAnsi" w:cstheme="minorBidi"/>
              <w:noProof/>
            </w:rPr>
          </w:pPr>
          <w:ins w:id="37" w:author="Vinanti Shah" w:date="2018-11-19T14:29:00Z">
            <w:r w:rsidRPr="00681F90">
              <w:rPr>
                <w:rStyle w:val="Hyperlink"/>
                <w:noProof/>
              </w:rPr>
              <w:fldChar w:fldCharType="begin"/>
            </w:r>
            <w:r w:rsidRPr="00681F90">
              <w:rPr>
                <w:rStyle w:val="Hyperlink"/>
                <w:noProof/>
              </w:rPr>
              <w:instrText xml:space="preserve"> </w:instrText>
            </w:r>
            <w:r>
              <w:rPr>
                <w:noProof/>
              </w:rPr>
              <w:instrText>HYPERLINK \l "_Toc530401122"</w:instrText>
            </w:r>
            <w:r w:rsidRPr="00681F90">
              <w:rPr>
                <w:rStyle w:val="Hyperlink"/>
                <w:noProof/>
              </w:rPr>
              <w:instrText xml:space="preserve"> </w:instrText>
            </w:r>
            <w:r w:rsidRPr="00681F90">
              <w:rPr>
                <w:rStyle w:val="Hyperlink"/>
                <w:noProof/>
              </w:rPr>
              <w:fldChar w:fldCharType="separate"/>
            </w:r>
            <w:r w:rsidRPr="00681F90">
              <w:rPr>
                <w:rStyle w:val="Hyperlink"/>
                <w:noProof/>
                <w14:scene3d>
                  <w14:camera w14:prst="orthographicFront"/>
                  <w14:lightRig w14:rig="threePt" w14:dir="t">
                    <w14:rot w14:lat="0" w14:lon="0" w14:rev="0"/>
                  </w14:lightRig>
                </w14:scene3d>
              </w:rPr>
              <w:t>4.1</w:t>
            </w:r>
            <w:r>
              <w:rPr>
                <w:rFonts w:asciiTheme="minorHAnsi" w:eastAsiaTheme="minorEastAsia" w:hAnsiTheme="minorHAnsi" w:cstheme="minorBidi"/>
                <w:noProof/>
              </w:rPr>
              <w:tab/>
            </w:r>
            <w:r w:rsidRPr="00681F90">
              <w:rPr>
                <w:rStyle w:val="Hyperlink"/>
                <w:noProof/>
              </w:rPr>
              <w:t>Oil export</w:t>
            </w:r>
            <w:r>
              <w:rPr>
                <w:noProof/>
                <w:webHidden/>
              </w:rPr>
              <w:tab/>
            </w:r>
            <w:r>
              <w:rPr>
                <w:noProof/>
                <w:webHidden/>
              </w:rPr>
              <w:fldChar w:fldCharType="begin"/>
            </w:r>
            <w:r>
              <w:rPr>
                <w:noProof/>
                <w:webHidden/>
              </w:rPr>
              <w:instrText xml:space="preserve"> PAGEREF _Toc530401122 \h </w:instrText>
            </w:r>
          </w:ins>
          <w:r>
            <w:rPr>
              <w:noProof/>
              <w:webHidden/>
            </w:rPr>
          </w:r>
          <w:r>
            <w:rPr>
              <w:noProof/>
              <w:webHidden/>
            </w:rPr>
            <w:fldChar w:fldCharType="separate"/>
          </w:r>
          <w:ins w:id="38" w:author="Vinanti Shah" w:date="2018-11-19T14:29:00Z">
            <w:r>
              <w:rPr>
                <w:noProof/>
                <w:webHidden/>
              </w:rPr>
              <w:t>9</w:t>
            </w:r>
            <w:r>
              <w:rPr>
                <w:noProof/>
                <w:webHidden/>
              </w:rPr>
              <w:fldChar w:fldCharType="end"/>
            </w:r>
            <w:r w:rsidRPr="00681F90">
              <w:rPr>
                <w:rStyle w:val="Hyperlink"/>
                <w:noProof/>
              </w:rPr>
              <w:fldChar w:fldCharType="end"/>
            </w:r>
          </w:ins>
        </w:p>
        <w:p w14:paraId="46AE6B84" w14:textId="77777777" w:rsidR="002022E6" w:rsidRDefault="002022E6">
          <w:pPr>
            <w:pStyle w:val="TOC2"/>
            <w:tabs>
              <w:tab w:val="left" w:pos="880"/>
              <w:tab w:val="right" w:leader="dot" w:pos="9350"/>
            </w:tabs>
            <w:rPr>
              <w:ins w:id="39" w:author="Vinanti Shah" w:date="2018-11-19T14:29:00Z"/>
              <w:rFonts w:asciiTheme="minorHAnsi" w:eastAsiaTheme="minorEastAsia" w:hAnsiTheme="minorHAnsi" w:cstheme="minorBidi"/>
              <w:noProof/>
            </w:rPr>
          </w:pPr>
          <w:ins w:id="40" w:author="Vinanti Shah" w:date="2018-11-19T14:29:00Z">
            <w:r w:rsidRPr="00681F90">
              <w:rPr>
                <w:rStyle w:val="Hyperlink"/>
                <w:noProof/>
              </w:rPr>
              <w:fldChar w:fldCharType="begin"/>
            </w:r>
            <w:r w:rsidRPr="00681F90">
              <w:rPr>
                <w:rStyle w:val="Hyperlink"/>
                <w:noProof/>
              </w:rPr>
              <w:instrText xml:space="preserve"> </w:instrText>
            </w:r>
            <w:r>
              <w:rPr>
                <w:noProof/>
              </w:rPr>
              <w:instrText>HYPERLINK \l "_Toc530401123"</w:instrText>
            </w:r>
            <w:r w:rsidRPr="00681F90">
              <w:rPr>
                <w:rStyle w:val="Hyperlink"/>
                <w:noProof/>
              </w:rPr>
              <w:instrText xml:space="preserve"> </w:instrText>
            </w:r>
            <w:r w:rsidRPr="00681F90">
              <w:rPr>
                <w:rStyle w:val="Hyperlink"/>
                <w:noProof/>
              </w:rPr>
              <w:fldChar w:fldCharType="separate"/>
            </w:r>
            <w:r w:rsidRPr="00681F90">
              <w:rPr>
                <w:rStyle w:val="Hyperlink"/>
                <w:noProof/>
                <w14:scene3d>
                  <w14:camera w14:prst="orthographicFront"/>
                  <w14:lightRig w14:rig="threePt" w14:dir="t">
                    <w14:rot w14:lat="0" w14:lon="0" w14:rev="0"/>
                  </w14:lightRig>
                </w14:scene3d>
              </w:rPr>
              <w:t>4.2</w:t>
            </w:r>
            <w:r>
              <w:rPr>
                <w:rFonts w:asciiTheme="minorHAnsi" w:eastAsiaTheme="minorEastAsia" w:hAnsiTheme="minorHAnsi" w:cstheme="minorBidi"/>
                <w:noProof/>
              </w:rPr>
              <w:tab/>
            </w:r>
            <w:r w:rsidRPr="00681F90">
              <w:rPr>
                <w:rStyle w:val="Hyperlink"/>
                <w:noProof/>
              </w:rPr>
              <w:t>Gas Export</w:t>
            </w:r>
            <w:r>
              <w:rPr>
                <w:noProof/>
                <w:webHidden/>
              </w:rPr>
              <w:tab/>
            </w:r>
            <w:r>
              <w:rPr>
                <w:noProof/>
                <w:webHidden/>
              </w:rPr>
              <w:fldChar w:fldCharType="begin"/>
            </w:r>
            <w:r>
              <w:rPr>
                <w:noProof/>
                <w:webHidden/>
              </w:rPr>
              <w:instrText xml:space="preserve"> PAGEREF _Toc530401123 \h </w:instrText>
            </w:r>
          </w:ins>
          <w:r>
            <w:rPr>
              <w:noProof/>
              <w:webHidden/>
            </w:rPr>
          </w:r>
          <w:r>
            <w:rPr>
              <w:noProof/>
              <w:webHidden/>
            </w:rPr>
            <w:fldChar w:fldCharType="separate"/>
          </w:r>
          <w:ins w:id="41" w:author="Vinanti Shah" w:date="2018-11-19T14:29:00Z">
            <w:r>
              <w:rPr>
                <w:noProof/>
                <w:webHidden/>
              </w:rPr>
              <w:t>12</w:t>
            </w:r>
            <w:r>
              <w:rPr>
                <w:noProof/>
                <w:webHidden/>
              </w:rPr>
              <w:fldChar w:fldCharType="end"/>
            </w:r>
            <w:r w:rsidRPr="00681F90">
              <w:rPr>
                <w:rStyle w:val="Hyperlink"/>
                <w:noProof/>
              </w:rPr>
              <w:fldChar w:fldCharType="end"/>
            </w:r>
          </w:ins>
        </w:p>
        <w:p w14:paraId="2C5F8E6E" w14:textId="77777777" w:rsidR="002022E6" w:rsidRDefault="002022E6">
          <w:pPr>
            <w:pStyle w:val="TOC2"/>
            <w:tabs>
              <w:tab w:val="left" w:pos="880"/>
              <w:tab w:val="right" w:leader="dot" w:pos="9350"/>
            </w:tabs>
            <w:rPr>
              <w:ins w:id="42" w:author="Vinanti Shah" w:date="2018-11-19T14:29:00Z"/>
              <w:rFonts w:asciiTheme="minorHAnsi" w:eastAsiaTheme="minorEastAsia" w:hAnsiTheme="minorHAnsi" w:cstheme="minorBidi"/>
              <w:noProof/>
            </w:rPr>
          </w:pPr>
          <w:ins w:id="43" w:author="Vinanti Shah" w:date="2018-11-19T14:29:00Z">
            <w:r w:rsidRPr="00681F90">
              <w:rPr>
                <w:rStyle w:val="Hyperlink"/>
                <w:noProof/>
              </w:rPr>
              <w:fldChar w:fldCharType="begin"/>
            </w:r>
            <w:r w:rsidRPr="00681F90">
              <w:rPr>
                <w:rStyle w:val="Hyperlink"/>
                <w:noProof/>
              </w:rPr>
              <w:instrText xml:space="preserve"> </w:instrText>
            </w:r>
            <w:r>
              <w:rPr>
                <w:noProof/>
              </w:rPr>
              <w:instrText>HYPERLINK \l "_Toc530401124"</w:instrText>
            </w:r>
            <w:r w:rsidRPr="00681F90">
              <w:rPr>
                <w:rStyle w:val="Hyperlink"/>
                <w:noProof/>
              </w:rPr>
              <w:instrText xml:space="preserve"> </w:instrText>
            </w:r>
            <w:r w:rsidRPr="00681F90">
              <w:rPr>
                <w:rStyle w:val="Hyperlink"/>
                <w:noProof/>
              </w:rPr>
              <w:fldChar w:fldCharType="separate"/>
            </w:r>
            <w:r w:rsidRPr="00681F90">
              <w:rPr>
                <w:rStyle w:val="Hyperlink"/>
                <w:noProof/>
                <w14:scene3d>
                  <w14:camera w14:prst="orthographicFront"/>
                  <w14:lightRig w14:rig="threePt" w14:dir="t">
                    <w14:rot w14:lat="0" w14:lon="0" w14:rev="0"/>
                  </w14:lightRig>
                </w14:scene3d>
              </w:rPr>
              <w:t>4.3</w:t>
            </w:r>
            <w:r>
              <w:rPr>
                <w:rFonts w:asciiTheme="minorHAnsi" w:eastAsiaTheme="minorEastAsia" w:hAnsiTheme="minorHAnsi" w:cstheme="minorBidi"/>
                <w:noProof/>
              </w:rPr>
              <w:tab/>
            </w:r>
            <w:r w:rsidRPr="00681F90">
              <w:rPr>
                <w:rStyle w:val="Hyperlink"/>
                <w:noProof/>
              </w:rPr>
              <w:t>Measured Data Review</w:t>
            </w:r>
            <w:r>
              <w:rPr>
                <w:noProof/>
                <w:webHidden/>
              </w:rPr>
              <w:tab/>
            </w:r>
            <w:r>
              <w:rPr>
                <w:noProof/>
                <w:webHidden/>
              </w:rPr>
              <w:fldChar w:fldCharType="begin"/>
            </w:r>
            <w:r>
              <w:rPr>
                <w:noProof/>
                <w:webHidden/>
              </w:rPr>
              <w:instrText xml:space="preserve"> PAGEREF _Toc530401124 \h </w:instrText>
            </w:r>
          </w:ins>
          <w:r>
            <w:rPr>
              <w:noProof/>
              <w:webHidden/>
            </w:rPr>
          </w:r>
          <w:r>
            <w:rPr>
              <w:noProof/>
              <w:webHidden/>
            </w:rPr>
            <w:fldChar w:fldCharType="separate"/>
          </w:r>
          <w:ins w:id="44" w:author="Vinanti Shah" w:date="2018-11-19T14:29:00Z">
            <w:r>
              <w:rPr>
                <w:noProof/>
                <w:webHidden/>
              </w:rPr>
              <w:t>15</w:t>
            </w:r>
            <w:r>
              <w:rPr>
                <w:noProof/>
                <w:webHidden/>
              </w:rPr>
              <w:fldChar w:fldCharType="end"/>
            </w:r>
            <w:r w:rsidRPr="00681F90">
              <w:rPr>
                <w:rStyle w:val="Hyperlink"/>
                <w:noProof/>
              </w:rPr>
              <w:fldChar w:fldCharType="end"/>
            </w:r>
          </w:ins>
        </w:p>
        <w:p w14:paraId="68E7E5E1" w14:textId="77777777" w:rsidR="002022E6" w:rsidRDefault="002022E6">
          <w:pPr>
            <w:pStyle w:val="TOC1"/>
            <w:tabs>
              <w:tab w:val="left" w:pos="440"/>
              <w:tab w:val="right" w:leader="dot" w:pos="9350"/>
            </w:tabs>
            <w:rPr>
              <w:ins w:id="45" w:author="Vinanti Shah" w:date="2018-11-19T14:29:00Z"/>
              <w:rFonts w:asciiTheme="minorHAnsi" w:eastAsiaTheme="minorEastAsia" w:hAnsiTheme="minorHAnsi" w:cstheme="minorBidi"/>
              <w:noProof/>
            </w:rPr>
          </w:pPr>
          <w:ins w:id="46" w:author="Vinanti Shah" w:date="2018-11-19T14:29:00Z">
            <w:r w:rsidRPr="00681F90">
              <w:rPr>
                <w:rStyle w:val="Hyperlink"/>
                <w:noProof/>
              </w:rPr>
              <w:fldChar w:fldCharType="begin"/>
            </w:r>
            <w:r w:rsidRPr="00681F90">
              <w:rPr>
                <w:rStyle w:val="Hyperlink"/>
                <w:noProof/>
              </w:rPr>
              <w:instrText xml:space="preserve"> </w:instrText>
            </w:r>
            <w:r>
              <w:rPr>
                <w:noProof/>
              </w:rPr>
              <w:instrText>HYPERLINK \l "_Toc530401125"</w:instrText>
            </w:r>
            <w:r w:rsidRPr="00681F90">
              <w:rPr>
                <w:rStyle w:val="Hyperlink"/>
                <w:noProof/>
              </w:rPr>
              <w:instrText xml:space="preserve"> </w:instrText>
            </w:r>
            <w:r w:rsidRPr="00681F90">
              <w:rPr>
                <w:rStyle w:val="Hyperlink"/>
                <w:noProof/>
              </w:rPr>
              <w:fldChar w:fldCharType="separate"/>
            </w:r>
            <w:r w:rsidRPr="00681F90">
              <w:rPr>
                <w:rStyle w:val="Hyperlink"/>
                <w:noProof/>
              </w:rPr>
              <w:t>5</w:t>
            </w:r>
            <w:r>
              <w:rPr>
                <w:rFonts w:asciiTheme="minorHAnsi" w:eastAsiaTheme="minorEastAsia" w:hAnsiTheme="minorHAnsi" w:cstheme="minorBidi"/>
                <w:noProof/>
              </w:rPr>
              <w:tab/>
            </w:r>
            <w:r w:rsidRPr="00681F90">
              <w:rPr>
                <w:rStyle w:val="Hyperlink"/>
                <w:noProof/>
              </w:rPr>
              <w:t>FFS Assessment</w:t>
            </w:r>
            <w:r>
              <w:rPr>
                <w:noProof/>
                <w:webHidden/>
              </w:rPr>
              <w:tab/>
            </w:r>
            <w:r>
              <w:rPr>
                <w:noProof/>
                <w:webHidden/>
              </w:rPr>
              <w:fldChar w:fldCharType="begin"/>
            </w:r>
            <w:r>
              <w:rPr>
                <w:noProof/>
                <w:webHidden/>
              </w:rPr>
              <w:instrText xml:space="preserve"> PAGEREF _Toc530401125 \h </w:instrText>
            </w:r>
          </w:ins>
          <w:r>
            <w:rPr>
              <w:noProof/>
              <w:webHidden/>
            </w:rPr>
          </w:r>
          <w:r>
            <w:rPr>
              <w:noProof/>
              <w:webHidden/>
            </w:rPr>
            <w:fldChar w:fldCharType="separate"/>
          </w:r>
          <w:ins w:id="47" w:author="Vinanti Shah" w:date="2018-11-19T14:29:00Z">
            <w:r>
              <w:rPr>
                <w:noProof/>
                <w:webHidden/>
              </w:rPr>
              <w:t>16</w:t>
            </w:r>
            <w:r>
              <w:rPr>
                <w:noProof/>
                <w:webHidden/>
              </w:rPr>
              <w:fldChar w:fldCharType="end"/>
            </w:r>
            <w:r w:rsidRPr="00681F90">
              <w:rPr>
                <w:rStyle w:val="Hyperlink"/>
                <w:noProof/>
              </w:rPr>
              <w:fldChar w:fldCharType="end"/>
            </w:r>
          </w:ins>
        </w:p>
        <w:p w14:paraId="236AD35D" w14:textId="77777777" w:rsidR="002022E6" w:rsidRDefault="002022E6">
          <w:pPr>
            <w:pStyle w:val="TOC2"/>
            <w:tabs>
              <w:tab w:val="left" w:pos="880"/>
              <w:tab w:val="right" w:leader="dot" w:pos="9350"/>
            </w:tabs>
            <w:rPr>
              <w:ins w:id="48" w:author="Vinanti Shah" w:date="2018-11-19T14:29:00Z"/>
              <w:rFonts w:asciiTheme="minorHAnsi" w:eastAsiaTheme="minorEastAsia" w:hAnsiTheme="minorHAnsi" w:cstheme="minorBidi"/>
              <w:noProof/>
            </w:rPr>
          </w:pPr>
          <w:ins w:id="49" w:author="Vinanti Shah" w:date="2018-11-19T14:29:00Z">
            <w:r w:rsidRPr="00681F90">
              <w:rPr>
                <w:rStyle w:val="Hyperlink"/>
                <w:noProof/>
              </w:rPr>
              <w:fldChar w:fldCharType="begin"/>
            </w:r>
            <w:r w:rsidRPr="00681F90">
              <w:rPr>
                <w:rStyle w:val="Hyperlink"/>
                <w:noProof/>
              </w:rPr>
              <w:instrText xml:space="preserve"> </w:instrText>
            </w:r>
            <w:r>
              <w:rPr>
                <w:noProof/>
              </w:rPr>
              <w:instrText>HYPERLINK \l "_Toc530401126"</w:instrText>
            </w:r>
            <w:r w:rsidRPr="00681F90">
              <w:rPr>
                <w:rStyle w:val="Hyperlink"/>
                <w:noProof/>
              </w:rPr>
              <w:instrText xml:space="preserve"> </w:instrText>
            </w:r>
            <w:r w:rsidRPr="00681F90">
              <w:rPr>
                <w:rStyle w:val="Hyperlink"/>
                <w:noProof/>
              </w:rPr>
              <w:fldChar w:fldCharType="separate"/>
            </w:r>
            <w:r w:rsidRPr="00681F90">
              <w:rPr>
                <w:rStyle w:val="Hyperlink"/>
                <w:noProof/>
                <w14:scene3d>
                  <w14:camera w14:prst="orthographicFront"/>
                  <w14:lightRig w14:rig="threePt" w14:dir="t">
                    <w14:rot w14:lat="0" w14:lon="0" w14:rev="0"/>
                  </w14:lightRig>
                </w14:scene3d>
              </w:rPr>
              <w:t>5.1</w:t>
            </w:r>
            <w:r>
              <w:rPr>
                <w:rFonts w:asciiTheme="minorHAnsi" w:eastAsiaTheme="minorEastAsia" w:hAnsiTheme="minorHAnsi" w:cstheme="minorBidi"/>
                <w:noProof/>
              </w:rPr>
              <w:tab/>
            </w:r>
            <w:r w:rsidRPr="00681F90">
              <w:rPr>
                <w:rStyle w:val="Hyperlink"/>
                <w:noProof/>
              </w:rPr>
              <w:t>Oil export, Feature 4 and Feature 3</w:t>
            </w:r>
            <w:r>
              <w:rPr>
                <w:noProof/>
                <w:webHidden/>
              </w:rPr>
              <w:tab/>
            </w:r>
            <w:r>
              <w:rPr>
                <w:noProof/>
                <w:webHidden/>
              </w:rPr>
              <w:fldChar w:fldCharType="begin"/>
            </w:r>
            <w:r>
              <w:rPr>
                <w:noProof/>
                <w:webHidden/>
              </w:rPr>
              <w:instrText xml:space="preserve"> PAGEREF _Toc530401126 \h </w:instrText>
            </w:r>
          </w:ins>
          <w:r>
            <w:rPr>
              <w:noProof/>
              <w:webHidden/>
            </w:rPr>
          </w:r>
          <w:r>
            <w:rPr>
              <w:noProof/>
              <w:webHidden/>
            </w:rPr>
            <w:fldChar w:fldCharType="separate"/>
          </w:r>
          <w:ins w:id="50" w:author="Vinanti Shah" w:date="2018-11-19T14:29:00Z">
            <w:r>
              <w:rPr>
                <w:noProof/>
                <w:webHidden/>
              </w:rPr>
              <w:t>16</w:t>
            </w:r>
            <w:r>
              <w:rPr>
                <w:noProof/>
                <w:webHidden/>
              </w:rPr>
              <w:fldChar w:fldCharType="end"/>
            </w:r>
            <w:r w:rsidRPr="00681F90">
              <w:rPr>
                <w:rStyle w:val="Hyperlink"/>
                <w:noProof/>
              </w:rPr>
              <w:fldChar w:fldCharType="end"/>
            </w:r>
          </w:ins>
        </w:p>
        <w:p w14:paraId="543B5C78" w14:textId="77777777" w:rsidR="002022E6" w:rsidRDefault="002022E6">
          <w:pPr>
            <w:pStyle w:val="TOC2"/>
            <w:tabs>
              <w:tab w:val="left" w:pos="880"/>
              <w:tab w:val="right" w:leader="dot" w:pos="9350"/>
            </w:tabs>
            <w:rPr>
              <w:ins w:id="51" w:author="Vinanti Shah" w:date="2018-11-19T14:29:00Z"/>
              <w:rFonts w:asciiTheme="minorHAnsi" w:eastAsiaTheme="minorEastAsia" w:hAnsiTheme="minorHAnsi" w:cstheme="minorBidi"/>
              <w:noProof/>
            </w:rPr>
          </w:pPr>
          <w:ins w:id="52" w:author="Vinanti Shah" w:date="2018-11-19T14:29:00Z">
            <w:r w:rsidRPr="00681F90">
              <w:rPr>
                <w:rStyle w:val="Hyperlink"/>
                <w:noProof/>
              </w:rPr>
              <w:fldChar w:fldCharType="begin"/>
            </w:r>
            <w:r w:rsidRPr="00681F90">
              <w:rPr>
                <w:rStyle w:val="Hyperlink"/>
                <w:noProof/>
              </w:rPr>
              <w:instrText xml:space="preserve"> </w:instrText>
            </w:r>
            <w:r>
              <w:rPr>
                <w:noProof/>
              </w:rPr>
              <w:instrText>HYPERLINK \l "_Toc530401127"</w:instrText>
            </w:r>
            <w:r w:rsidRPr="00681F90">
              <w:rPr>
                <w:rStyle w:val="Hyperlink"/>
                <w:noProof/>
              </w:rPr>
              <w:instrText xml:space="preserve"> </w:instrText>
            </w:r>
            <w:r w:rsidRPr="00681F90">
              <w:rPr>
                <w:rStyle w:val="Hyperlink"/>
                <w:noProof/>
              </w:rPr>
              <w:fldChar w:fldCharType="separate"/>
            </w:r>
            <w:r w:rsidRPr="00681F90">
              <w:rPr>
                <w:rStyle w:val="Hyperlink"/>
                <w:noProof/>
                <w14:scene3d>
                  <w14:camera w14:prst="orthographicFront"/>
                  <w14:lightRig w14:rig="threePt" w14:dir="t">
                    <w14:rot w14:lat="0" w14:lon="0" w14:rev="0"/>
                  </w14:lightRig>
                </w14:scene3d>
              </w:rPr>
              <w:t>5.2</w:t>
            </w:r>
            <w:r>
              <w:rPr>
                <w:rFonts w:asciiTheme="minorHAnsi" w:eastAsiaTheme="minorEastAsia" w:hAnsiTheme="minorHAnsi" w:cstheme="minorBidi"/>
                <w:noProof/>
              </w:rPr>
              <w:tab/>
            </w:r>
            <w:r w:rsidRPr="00681F90">
              <w:rPr>
                <w:rStyle w:val="Hyperlink"/>
                <w:noProof/>
              </w:rPr>
              <w:t>Gas export, Feature 3</w:t>
            </w:r>
            <w:r>
              <w:rPr>
                <w:noProof/>
                <w:webHidden/>
              </w:rPr>
              <w:tab/>
            </w:r>
            <w:r>
              <w:rPr>
                <w:noProof/>
                <w:webHidden/>
              </w:rPr>
              <w:fldChar w:fldCharType="begin"/>
            </w:r>
            <w:r>
              <w:rPr>
                <w:noProof/>
                <w:webHidden/>
              </w:rPr>
              <w:instrText xml:space="preserve"> PAGEREF _Toc530401127 \h </w:instrText>
            </w:r>
          </w:ins>
          <w:r>
            <w:rPr>
              <w:noProof/>
              <w:webHidden/>
            </w:rPr>
          </w:r>
          <w:r>
            <w:rPr>
              <w:noProof/>
              <w:webHidden/>
            </w:rPr>
            <w:fldChar w:fldCharType="separate"/>
          </w:r>
          <w:ins w:id="53" w:author="Vinanti Shah" w:date="2018-11-19T14:29:00Z">
            <w:r>
              <w:rPr>
                <w:noProof/>
                <w:webHidden/>
              </w:rPr>
              <w:t>19</w:t>
            </w:r>
            <w:r>
              <w:rPr>
                <w:noProof/>
                <w:webHidden/>
              </w:rPr>
              <w:fldChar w:fldCharType="end"/>
            </w:r>
            <w:r w:rsidRPr="00681F90">
              <w:rPr>
                <w:rStyle w:val="Hyperlink"/>
                <w:noProof/>
              </w:rPr>
              <w:fldChar w:fldCharType="end"/>
            </w:r>
          </w:ins>
        </w:p>
        <w:p w14:paraId="04573E97" w14:textId="77777777" w:rsidR="002022E6" w:rsidRDefault="002022E6">
          <w:pPr>
            <w:pStyle w:val="TOC1"/>
            <w:tabs>
              <w:tab w:val="left" w:pos="440"/>
              <w:tab w:val="right" w:leader="dot" w:pos="9350"/>
            </w:tabs>
            <w:rPr>
              <w:ins w:id="54" w:author="Vinanti Shah" w:date="2018-11-19T14:29:00Z"/>
              <w:rFonts w:asciiTheme="minorHAnsi" w:eastAsiaTheme="minorEastAsia" w:hAnsiTheme="minorHAnsi" w:cstheme="minorBidi"/>
              <w:noProof/>
            </w:rPr>
          </w:pPr>
          <w:ins w:id="55" w:author="Vinanti Shah" w:date="2018-11-19T14:29:00Z">
            <w:r w:rsidRPr="00681F90">
              <w:rPr>
                <w:rStyle w:val="Hyperlink"/>
                <w:noProof/>
              </w:rPr>
              <w:fldChar w:fldCharType="begin"/>
            </w:r>
            <w:r w:rsidRPr="00681F90">
              <w:rPr>
                <w:rStyle w:val="Hyperlink"/>
                <w:noProof/>
              </w:rPr>
              <w:instrText xml:space="preserve"> </w:instrText>
            </w:r>
            <w:r>
              <w:rPr>
                <w:noProof/>
              </w:rPr>
              <w:instrText>HYPERLINK \l "_Toc530401128"</w:instrText>
            </w:r>
            <w:r w:rsidRPr="00681F90">
              <w:rPr>
                <w:rStyle w:val="Hyperlink"/>
                <w:noProof/>
              </w:rPr>
              <w:instrText xml:space="preserve"> </w:instrText>
            </w:r>
            <w:r w:rsidRPr="00681F90">
              <w:rPr>
                <w:rStyle w:val="Hyperlink"/>
                <w:noProof/>
              </w:rPr>
              <w:fldChar w:fldCharType="separate"/>
            </w:r>
            <w:r w:rsidRPr="00681F90">
              <w:rPr>
                <w:rStyle w:val="Hyperlink"/>
                <w:noProof/>
              </w:rPr>
              <w:t>6</w:t>
            </w:r>
            <w:r>
              <w:rPr>
                <w:rFonts w:asciiTheme="minorHAnsi" w:eastAsiaTheme="minorEastAsia" w:hAnsiTheme="minorHAnsi" w:cstheme="minorBidi"/>
                <w:noProof/>
              </w:rPr>
              <w:tab/>
            </w:r>
            <w:r w:rsidRPr="00681F90">
              <w:rPr>
                <w:rStyle w:val="Hyperlink"/>
                <w:noProof/>
              </w:rPr>
              <w:t>REFERENCES</w:t>
            </w:r>
            <w:r>
              <w:rPr>
                <w:noProof/>
                <w:webHidden/>
              </w:rPr>
              <w:tab/>
            </w:r>
            <w:r>
              <w:rPr>
                <w:noProof/>
                <w:webHidden/>
              </w:rPr>
              <w:fldChar w:fldCharType="begin"/>
            </w:r>
            <w:r>
              <w:rPr>
                <w:noProof/>
                <w:webHidden/>
              </w:rPr>
              <w:instrText xml:space="preserve"> PAGEREF _Toc530401128 \h </w:instrText>
            </w:r>
          </w:ins>
          <w:r>
            <w:rPr>
              <w:noProof/>
              <w:webHidden/>
            </w:rPr>
          </w:r>
          <w:r>
            <w:rPr>
              <w:noProof/>
              <w:webHidden/>
            </w:rPr>
            <w:fldChar w:fldCharType="separate"/>
          </w:r>
          <w:ins w:id="56" w:author="Vinanti Shah" w:date="2018-11-19T14:29:00Z">
            <w:r>
              <w:rPr>
                <w:noProof/>
                <w:webHidden/>
              </w:rPr>
              <w:t>22</w:t>
            </w:r>
            <w:r>
              <w:rPr>
                <w:noProof/>
                <w:webHidden/>
              </w:rPr>
              <w:fldChar w:fldCharType="end"/>
            </w:r>
            <w:r w:rsidRPr="00681F90">
              <w:rPr>
                <w:rStyle w:val="Hyperlink"/>
                <w:noProof/>
              </w:rPr>
              <w:fldChar w:fldCharType="end"/>
            </w:r>
          </w:ins>
        </w:p>
        <w:p w14:paraId="2208D5EA" w14:textId="77777777" w:rsidR="002022E6" w:rsidRDefault="002022E6">
          <w:pPr>
            <w:pStyle w:val="TOC1"/>
            <w:tabs>
              <w:tab w:val="left" w:pos="1320"/>
              <w:tab w:val="right" w:leader="dot" w:pos="9350"/>
            </w:tabs>
            <w:rPr>
              <w:ins w:id="57" w:author="Vinanti Shah" w:date="2018-11-19T14:29:00Z"/>
              <w:rFonts w:asciiTheme="minorHAnsi" w:eastAsiaTheme="minorEastAsia" w:hAnsiTheme="minorHAnsi" w:cstheme="minorBidi"/>
              <w:noProof/>
            </w:rPr>
          </w:pPr>
          <w:ins w:id="58" w:author="Vinanti Shah" w:date="2018-11-19T14:29:00Z">
            <w:r w:rsidRPr="00681F90">
              <w:rPr>
                <w:rStyle w:val="Hyperlink"/>
                <w:noProof/>
              </w:rPr>
              <w:fldChar w:fldCharType="begin"/>
            </w:r>
            <w:r w:rsidRPr="00681F90">
              <w:rPr>
                <w:rStyle w:val="Hyperlink"/>
                <w:noProof/>
              </w:rPr>
              <w:instrText xml:space="preserve"> </w:instrText>
            </w:r>
            <w:r>
              <w:rPr>
                <w:noProof/>
              </w:rPr>
              <w:instrText>HYPERLINK \l "_Toc530401129"</w:instrText>
            </w:r>
            <w:r w:rsidRPr="00681F90">
              <w:rPr>
                <w:rStyle w:val="Hyperlink"/>
                <w:noProof/>
              </w:rPr>
              <w:instrText xml:space="preserve"> </w:instrText>
            </w:r>
            <w:r w:rsidRPr="00681F90">
              <w:rPr>
                <w:rStyle w:val="Hyperlink"/>
                <w:noProof/>
              </w:rPr>
              <w:fldChar w:fldCharType="separate"/>
            </w:r>
            <w:r w:rsidRPr="00681F90">
              <w:rPr>
                <w:rStyle w:val="Hyperlink"/>
                <w:noProof/>
              </w:rPr>
              <w:t>Appendix A.</w:t>
            </w:r>
            <w:r>
              <w:rPr>
                <w:rFonts w:asciiTheme="minorHAnsi" w:eastAsiaTheme="minorEastAsia" w:hAnsiTheme="minorHAnsi" w:cstheme="minorBidi"/>
                <w:noProof/>
              </w:rPr>
              <w:tab/>
            </w:r>
            <w:r w:rsidRPr="00681F90">
              <w:rPr>
                <w:rStyle w:val="Hyperlink"/>
                <w:noProof/>
              </w:rPr>
              <w:t>Minimum Wall Thickness Requirements</w:t>
            </w:r>
            <w:r>
              <w:rPr>
                <w:noProof/>
                <w:webHidden/>
              </w:rPr>
              <w:tab/>
            </w:r>
            <w:r>
              <w:rPr>
                <w:noProof/>
                <w:webHidden/>
              </w:rPr>
              <w:fldChar w:fldCharType="begin"/>
            </w:r>
            <w:r>
              <w:rPr>
                <w:noProof/>
                <w:webHidden/>
              </w:rPr>
              <w:instrText xml:space="preserve"> PAGEREF _Toc530401129 \h </w:instrText>
            </w:r>
          </w:ins>
          <w:r>
            <w:rPr>
              <w:noProof/>
              <w:webHidden/>
            </w:rPr>
          </w:r>
          <w:r>
            <w:rPr>
              <w:noProof/>
              <w:webHidden/>
            </w:rPr>
            <w:fldChar w:fldCharType="separate"/>
          </w:r>
          <w:ins w:id="59" w:author="Vinanti Shah" w:date="2018-11-19T14:29:00Z">
            <w:r>
              <w:rPr>
                <w:noProof/>
                <w:webHidden/>
              </w:rPr>
              <w:t>23</w:t>
            </w:r>
            <w:r>
              <w:rPr>
                <w:noProof/>
                <w:webHidden/>
              </w:rPr>
              <w:fldChar w:fldCharType="end"/>
            </w:r>
            <w:r w:rsidRPr="00681F90">
              <w:rPr>
                <w:rStyle w:val="Hyperlink"/>
                <w:noProof/>
              </w:rPr>
              <w:fldChar w:fldCharType="end"/>
            </w:r>
          </w:ins>
        </w:p>
        <w:p w14:paraId="4803282E" w14:textId="77777777" w:rsidR="002022E6" w:rsidRDefault="002022E6">
          <w:pPr>
            <w:pStyle w:val="TOC1"/>
            <w:tabs>
              <w:tab w:val="left" w:pos="1320"/>
              <w:tab w:val="right" w:leader="dot" w:pos="9350"/>
            </w:tabs>
            <w:rPr>
              <w:ins w:id="60" w:author="Vinanti Shah" w:date="2018-11-19T14:29:00Z"/>
              <w:rFonts w:asciiTheme="minorHAnsi" w:eastAsiaTheme="minorEastAsia" w:hAnsiTheme="minorHAnsi" w:cstheme="minorBidi"/>
              <w:noProof/>
            </w:rPr>
          </w:pPr>
          <w:ins w:id="61" w:author="Vinanti Shah" w:date="2018-11-19T14:29:00Z">
            <w:r w:rsidRPr="00681F90">
              <w:rPr>
                <w:rStyle w:val="Hyperlink"/>
                <w:noProof/>
              </w:rPr>
              <w:fldChar w:fldCharType="begin"/>
            </w:r>
            <w:r w:rsidRPr="00681F90">
              <w:rPr>
                <w:rStyle w:val="Hyperlink"/>
                <w:noProof/>
              </w:rPr>
              <w:instrText xml:space="preserve"> </w:instrText>
            </w:r>
            <w:r>
              <w:rPr>
                <w:noProof/>
              </w:rPr>
              <w:instrText>HYPERLINK \l "_Toc530401130"</w:instrText>
            </w:r>
            <w:r w:rsidRPr="00681F90">
              <w:rPr>
                <w:rStyle w:val="Hyperlink"/>
                <w:noProof/>
              </w:rPr>
              <w:instrText xml:space="preserve"> </w:instrText>
            </w:r>
            <w:r w:rsidRPr="00681F90">
              <w:rPr>
                <w:rStyle w:val="Hyperlink"/>
                <w:noProof/>
              </w:rPr>
              <w:fldChar w:fldCharType="separate"/>
            </w:r>
            <w:r w:rsidRPr="00681F90">
              <w:rPr>
                <w:rStyle w:val="Hyperlink"/>
                <w:noProof/>
              </w:rPr>
              <w:t>Appendix B.</w:t>
            </w:r>
            <w:r>
              <w:rPr>
                <w:rFonts w:asciiTheme="minorHAnsi" w:eastAsiaTheme="minorEastAsia" w:hAnsiTheme="minorHAnsi" w:cstheme="minorBidi"/>
                <w:noProof/>
              </w:rPr>
              <w:tab/>
            </w:r>
            <w:r w:rsidRPr="00681F90">
              <w:rPr>
                <w:rStyle w:val="Hyperlink"/>
                <w:noProof/>
              </w:rPr>
              <w:t>Local Metal Loss, Detailed Methodology and Calculations</w:t>
            </w:r>
            <w:r>
              <w:rPr>
                <w:noProof/>
                <w:webHidden/>
              </w:rPr>
              <w:tab/>
            </w:r>
            <w:r>
              <w:rPr>
                <w:noProof/>
                <w:webHidden/>
              </w:rPr>
              <w:fldChar w:fldCharType="begin"/>
            </w:r>
            <w:r>
              <w:rPr>
                <w:noProof/>
                <w:webHidden/>
              </w:rPr>
              <w:instrText xml:space="preserve"> PAGEREF _Toc530401130 \h </w:instrText>
            </w:r>
          </w:ins>
          <w:r>
            <w:rPr>
              <w:noProof/>
              <w:webHidden/>
            </w:rPr>
          </w:r>
          <w:r>
            <w:rPr>
              <w:noProof/>
              <w:webHidden/>
            </w:rPr>
            <w:fldChar w:fldCharType="separate"/>
          </w:r>
          <w:ins w:id="62" w:author="Vinanti Shah" w:date="2018-11-19T14:29:00Z">
            <w:r>
              <w:rPr>
                <w:noProof/>
                <w:webHidden/>
              </w:rPr>
              <w:t>24</w:t>
            </w:r>
            <w:r>
              <w:rPr>
                <w:noProof/>
                <w:webHidden/>
              </w:rPr>
              <w:fldChar w:fldCharType="end"/>
            </w:r>
            <w:r w:rsidRPr="00681F90">
              <w:rPr>
                <w:rStyle w:val="Hyperlink"/>
                <w:noProof/>
              </w:rPr>
              <w:fldChar w:fldCharType="end"/>
            </w:r>
          </w:ins>
        </w:p>
        <w:p w14:paraId="3C295310" w14:textId="77777777" w:rsidR="002022E6" w:rsidRDefault="002022E6">
          <w:pPr>
            <w:pStyle w:val="TOC1"/>
            <w:tabs>
              <w:tab w:val="left" w:pos="1320"/>
              <w:tab w:val="right" w:leader="dot" w:pos="9350"/>
            </w:tabs>
            <w:rPr>
              <w:ins w:id="63" w:author="Vinanti Shah" w:date="2018-11-19T14:29:00Z"/>
              <w:rFonts w:asciiTheme="minorHAnsi" w:eastAsiaTheme="minorEastAsia" w:hAnsiTheme="minorHAnsi" w:cstheme="minorBidi"/>
              <w:noProof/>
            </w:rPr>
          </w:pPr>
          <w:ins w:id="64" w:author="Vinanti Shah" w:date="2018-11-19T14:29:00Z">
            <w:r w:rsidRPr="00681F90">
              <w:rPr>
                <w:rStyle w:val="Hyperlink"/>
                <w:noProof/>
              </w:rPr>
              <w:fldChar w:fldCharType="begin"/>
            </w:r>
            <w:r w:rsidRPr="00681F90">
              <w:rPr>
                <w:rStyle w:val="Hyperlink"/>
                <w:noProof/>
              </w:rPr>
              <w:instrText xml:space="preserve"> </w:instrText>
            </w:r>
            <w:r>
              <w:rPr>
                <w:noProof/>
              </w:rPr>
              <w:instrText>HYPERLINK \l "_Toc530401131"</w:instrText>
            </w:r>
            <w:r w:rsidRPr="00681F90">
              <w:rPr>
                <w:rStyle w:val="Hyperlink"/>
                <w:noProof/>
              </w:rPr>
              <w:instrText xml:space="preserve"> </w:instrText>
            </w:r>
            <w:r w:rsidRPr="00681F90">
              <w:rPr>
                <w:rStyle w:val="Hyperlink"/>
                <w:noProof/>
              </w:rPr>
              <w:fldChar w:fldCharType="separate"/>
            </w:r>
            <w:r w:rsidRPr="00681F90">
              <w:rPr>
                <w:rStyle w:val="Hyperlink"/>
                <w:noProof/>
              </w:rPr>
              <w:t>Appendix C.</w:t>
            </w:r>
            <w:r>
              <w:rPr>
                <w:rFonts w:asciiTheme="minorHAnsi" w:eastAsiaTheme="minorEastAsia" w:hAnsiTheme="minorHAnsi" w:cstheme="minorBidi"/>
                <w:noProof/>
              </w:rPr>
              <w:tab/>
            </w:r>
            <w:r w:rsidRPr="00681F90">
              <w:rPr>
                <w:rStyle w:val="Hyperlink"/>
                <w:noProof/>
              </w:rPr>
              <w:t>Measured Data Comparison, PEC and UT</w:t>
            </w:r>
            <w:r>
              <w:rPr>
                <w:noProof/>
                <w:webHidden/>
              </w:rPr>
              <w:tab/>
            </w:r>
            <w:r>
              <w:rPr>
                <w:noProof/>
                <w:webHidden/>
              </w:rPr>
              <w:fldChar w:fldCharType="begin"/>
            </w:r>
            <w:r>
              <w:rPr>
                <w:noProof/>
                <w:webHidden/>
              </w:rPr>
              <w:instrText xml:space="preserve"> PAGEREF _Toc530401131 \h </w:instrText>
            </w:r>
          </w:ins>
          <w:r>
            <w:rPr>
              <w:noProof/>
              <w:webHidden/>
            </w:rPr>
          </w:r>
          <w:r>
            <w:rPr>
              <w:noProof/>
              <w:webHidden/>
            </w:rPr>
            <w:fldChar w:fldCharType="separate"/>
          </w:r>
          <w:ins w:id="65" w:author="Vinanti Shah" w:date="2018-11-19T14:29:00Z">
            <w:r>
              <w:rPr>
                <w:noProof/>
                <w:webHidden/>
              </w:rPr>
              <w:t>27</w:t>
            </w:r>
            <w:r>
              <w:rPr>
                <w:noProof/>
                <w:webHidden/>
              </w:rPr>
              <w:fldChar w:fldCharType="end"/>
            </w:r>
            <w:r w:rsidRPr="00681F90">
              <w:rPr>
                <w:rStyle w:val="Hyperlink"/>
                <w:noProof/>
              </w:rPr>
              <w:fldChar w:fldCharType="end"/>
            </w:r>
          </w:ins>
        </w:p>
        <w:p w14:paraId="34EFA9C3" w14:textId="77777777" w:rsidR="006D3B2E" w:rsidDel="002022E6" w:rsidRDefault="006D3B2E">
          <w:pPr>
            <w:pStyle w:val="TOC1"/>
            <w:tabs>
              <w:tab w:val="right" w:leader="dot" w:pos="9350"/>
            </w:tabs>
            <w:rPr>
              <w:del w:id="66" w:author="Vinanti Shah" w:date="2018-11-19T14:29:00Z"/>
              <w:rFonts w:asciiTheme="minorHAnsi" w:eastAsiaTheme="minorEastAsia" w:hAnsiTheme="minorHAnsi" w:cstheme="minorBidi"/>
              <w:noProof/>
            </w:rPr>
          </w:pPr>
          <w:del w:id="67" w:author="Vinanti Shah" w:date="2018-11-19T14:29:00Z">
            <w:r w:rsidRPr="002022E6" w:rsidDel="002022E6">
              <w:rPr>
                <w:rStyle w:val="Hyperlink"/>
                <w:noProof/>
              </w:rPr>
              <w:delText>List of Figures</w:delText>
            </w:r>
            <w:r w:rsidDel="002022E6">
              <w:rPr>
                <w:noProof/>
                <w:webHidden/>
              </w:rPr>
              <w:tab/>
              <w:delText>iii</w:delText>
            </w:r>
          </w:del>
        </w:p>
        <w:p w14:paraId="69506F23" w14:textId="77777777" w:rsidR="006D3B2E" w:rsidDel="002022E6" w:rsidRDefault="006D3B2E">
          <w:pPr>
            <w:pStyle w:val="TOC1"/>
            <w:tabs>
              <w:tab w:val="right" w:leader="dot" w:pos="9350"/>
            </w:tabs>
            <w:rPr>
              <w:del w:id="68" w:author="Vinanti Shah" w:date="2018-11-19T14:29:00Z"/>
              <w:rFonts w:asciiTheme="minorHAnsi" w:eastAsiaTheme="minorEastAsia" w:hAnsiTheme="minorHAnsi" w:cstheme="minorBidi"/>
              <w:noProof/>
            </w:rPr>
          </w:pPr>
          <w:del w:id="69" w:author="Vinanti Shah" w:date="2018-11-19T14:29:00Z">
            <w:r w:rsidRPr="002022E6" w:rsidDel="002022E6">
              <w:rPr>
                <w:rStyle w:val="Hyperlink"/>
                <w:noProof/>
              </w:rPr>
              <w:delText>List of Tables</w:delText>
            </w:r>
            <w:r w:rsidDel="002022E6">
              <w:rPr>
                <w:noProof/>
                <w:webHidden/>
              </w:rPr>
              <w:tab/>
              <w:delText>iv</w:delText>
            </w:r>
          </w:del>
        </w:p>
        <w:p w14:paraId="4DC46EA0" w14:textId="77777777" w:rsidR="006D3B2E" w:rsidDel="002022E6" w:rsidRDefault="006D3B2E">
          <w:pPr>
            <w:pStyle w:val="TOC1"/>
            <w:tabs>
              <w:tab w:val="left" w:pos="440"/>
              <w:tab w:val="right" w:leader="dot" w:pos="9350"/>
            </w:tabs>
            <w:rPr>
              <w:del w:id="70" w:author="Vinanti Shah" w:date="2018-11-19T14:29:00Z"/>
              <w:rFonts w:asciiTheme="minorHAnsi" w:eastAsiaTheme="minorEastAsia" w:hAnsiTheme="minorHAnsi" w:cstheme="minorBidi"/>
              <w:noProof/>
            </w:rPr>
          </w:pPr>
          <w:del w:id="71" w:author="Vinanti Shah" w:date="2018-11-19T14:29:00Z">
            <w:r w:rsidRPr="002022E6" w:rsidDel="002022E6">
              <w:rPr>
                <w:rStyle w:val="Hyperlink"/>
                <w:noProof/>
              </w:rPr>
              <w:delText>1</w:delText>
            </w:r>
            <w:r w:rsidDel="002022E6">
              <w:rPr>
                <w:rFonts w:asciiTheme="minorHAnsi" w:eastAsiaTheme="minorEastAsia" w:hAnsiTheme="minorHAnsi" w:cstheme="minorBidi"/>
                <w:noProof/>
              </w:rPr>
              <w:tab/>
            </w:r>
            <w:r w:rsidRPr="002022E6" w:rsidDel="002022E6">
              <w:rPr>
                <w:rStyle w:val="Hyperlink"/>
                <w:noProof/>
              </w:rPr>
              <w:delText>Summary</w:delText>
            </w:r>
            <w:r w:rsidDel="002022E6">
              <w:rPr>
                <w:noProof/>
                <w:webHidden/>
              </w:rPr>
              <w:tab/>
              <w:delText>6</w:delText>
            </w:r>
          </w:del>
        </w:p>
        <w:p w14:paraId="03D4D2F6" w14:textId="77777777" w:rsidR="006D3B2E" w:rsidDel="002022E6" w:rsidRDefault="006D3B2E">
          <w:pPr>
            <w:pStyle w:val="TOC2"/>
            <w:tabs>
              <w:tab w:val="left" w:pos="880"/>
              <w:tab w:val="right" w:leader="dot" w:pos="9350"/>
            </w:tabs>
            <w:rPr>
              <w:del w:id="72" w:author="Vinanti Shah" w:date="2018-11-19T14:29:00Z"/>
              <w:rFonts w:asciiTheme="minorHAnsi" w:eastAsiaTheme="minorEastAsia" w:hAnsiTheme="minorHAnsi" w:cstheme="minorBidi"/>
              <w:noProof/>
            </w:rPr>
          </w:pPr>
          <w:del w:id="73" w:author="Vinanti Shah" w:date="2018-11-19T14:29:00Z">
            <w:r w:rsidRPr="002022E6" w:rsidDel="002022E6">
              <w:rPr>
                <w:rStyle w:val="Hyperlink"/>
                <w:noProof/>
                <w14:scene3d>
                  <w14:camera w14:prst="orthographicFront"/>
                  <w14:lightRig w14:rig="threePt" w14:dir="t">
                    <w14:rot w14:lat="0" w14:lon="0" w14:rev="0"/>
                  </w14:lightRig>
                </w14:scene3d>
              </w:rPr>
              <w:delText>1.1</w:delText>
            </w:r>
            <w:r w:rsidDel="002022E6">
              <w:rPr>
                <w:rFonts w:asciiTheme="minorHAnsi" w:eastAsiaTheme="minorEastAsia" w:hAnsiTheme="minorHAnsi" w:cstheme="minorBidi"/>
                <w:noProof/>
              </w:rPr>
              <w:tab/>
            </w:r>
            <w:r w:rsidRPr="002022E6" w:rsidDel="002022E6">
              <w:rPr>
                <w:rStyle w:val="Hyperlink"/>
                <w:noProof/>
              </w:rPr>
              <w:delText>Title 1.1</w:delText>
            </w:r>
            <w:r w:rsidDel="002022E6">
              <w:rPr>
                <w:noProof/>
                <w:webHidden/>
              </w:rPr>
              <w:tab/>
              <w:delText>6</w:delText>
            </w:r>
          </w:del>
        </w:p>
        <w:p w14:paraId="16ADCAE3" w14:textId="77777777" w:rsidR="006D3B2E" w:rsidDel="002022E6" w:rsidRDefault="006D3B2E">
          <w:pPr>
            <w:pStyle w:val="TOC1"/>
            <w:tabs>
              <w:tab w:val="left" w:pos="440"/>
              <w:tab w:val="right" w:leader="dot" w:pos="9350"/>
            </w:tabs>
            <w:rPr>
              <w:del w:id="74" w:author="Vinanti Shah" w:date="2018-11-19T14:29:00Z"/>
              <w:rFonts w:asciiTheme="minorHAnsi" w:eastAsiaTheme="minorEastAsia" w:hAnsiTheme="minorHAnsi" w:cstheme="minorBidi"/>
              <w:noProof/>
            </w:rPr>
          </w:pPr>
          <w:del w:id="75" w:author="Vinanti Shah" w:date="2018-11-19T14:29:00Z">
            <w:r w:rsidRPr="002022E6" w:rsidDel="002022E6">
              <w:rPr>
                <w:rStyle w:val="Hyperlink"/>
                <w:noProof/>
              </w:rPr>
              <w:delText>2</w:delText>
            </w:r>
            <w:r w:rsidDel="002022E6">
              <w:rPr>
                <w:rFonts w:asciiTheme="minorHAnsi" w:eastAsiaTheme="minorEastAsia" w:hAnsiTheme="minorHAnsi" w:cstheme="minorBidi"/>
                <w:noProof/>
              </w:rPr>
              <w:tab/>
            </w:r>
            <w:r w:rsidRPr="002022E6" w:rsidDel="002022E6">
              <w:rPr>
                <w:rStyle w:val="Hyperlink"/>
                <w:noProof/>
              </w:rPr>
              <w:delText>Introduction</w:delText>
            </w:r>
            <w:r w:rsidDel="002022E6">
              <w:rPr>
                <w:noProof/>
                <w:webHidden/>
              </w:rPr>
              <w:tab/>
              <w:delText>6</w:delText>
            </w:r>
          </w:del>
        </w:p>
        <w:p w14:paraId="244D1DB0" w14:textId="77777777" w:rsidR="006D3B2E" w:rsidDel="002022E6" w:rsidRDefault="006D3B2E">
          <w:pPr>
            <w:pStyle w:val="TOC1"/>
            <w:tabs>
              <w:tab w:val="left" w:pos="440"/>
              <w:tab w:val="right" w:leader="dot" w:pos="9350"/>
            </w:tabs>
            <w:rPr>
              <w:del w:id="76" w:author="Vinanti Shah" w:date="2018-11-19T14:29:00Z"/>
              <w:rFonts w:asciiTheme="minorHAnsi" w:eastAsiaTheme="minorEastAsia" w:hAnsiTheme="minorHAnsi" w:cstheme="minorBidi"/>
              <w:noProof/>
            </w:rPr>
          </w:pPr>
          <w:del w:id="77" w:author="Vinanti Shah" w:date="2018-11-19T14:29:00Z">
            <w:r w:rsidRPr="002022E6" w:rsidDel="002022E6">
              <w:rPr>
                <w:rStyle w:val="Hyperlink"/>
                <w:noProof/>
              </w:rPr>
              <w:lastRenderedPageBreak/>
              <w:delText>3</w:delText>
            </w:r>
            <w:r w:rsidDel="002022E6">
              <w:rPr>
                <w:rFonts w:asciiTheme="minorHAnsi" w:eastAsiaTheme="minorEastAsia" w:hAnsiTheme="minorHAnsi" w:cstheme="minorBidi"/>
                <w:noProof/>
              </w:rPr>
              <w:tab/>
            </w:r>
            <w:r w:rsidRPr="002022E6" w:rsidDel="002022E6">
              <w:rPr>
                <w:rStyle w:val="Hyperlink"/>
                <w:noProof/>
              </w:rPr>
              <w:delText>Design Data and Analysis Methodology</w:delText>
            </w:r>
            <w:r w:rsidDel="002022E6">
              <w:rPr>
                <w:noProof/>
                <w:webHidden/>
              </w:rPr>
              <w:tab/>
              <w:delText>6</w:delText>
            </w:r>
          </w:del>
        </w:p>
        <w:p w14:paraId="3D78BDC2" w14:textId="77777777" w:rsidR="006D3B2E" w:rsidDel="002022E6" w:rsidRDefault="006D3B2E">
          <w:pPr>
            <w:pStyle w:val="TOC2"/>
            <w:tabs>
              <w:tab w:val="left" w:pos="880"/>
              <w:tab w:val="right" w:leader="dot" w:pos="9350"/>
            </w:tabs>
            <w:rPr>
              <w:del w:id="78" w:author="Vinanti Shah" w:date="2018-11-19T14:29:00Z"/>
              <w:rFonts w:asciiTheme="minorHAnsi" w:eastAsiaTheme="minorEastAsia" w:hAnsiTheme="minorHAnsi" w:cstheme="minorBidi"/>
              <w:noProof/>
            </w:rPr>
          </w:pPr>
          <w:del w:id="79" w:author="Vinanti Shah" w:date="2018-11-19T14:29:00Z">
            <w:r w:rsidRPr="002022E6" w:rsidDel="002022E6">
              <w:rPr>
                <w:rStyle w:val="Hyperlink"/>
                <w:noProof/>
                <w14:scene3d>
                  <w14:camera w14:prst="orthographicFront"/>
                  <w14:lightRig w14:rig="threePt" w14:dir="t">
                    <w14:rot w14:lat="0" w14:lon="0" w14:rev="0"/>
                  </w14:lightRig>
                </w14:scene3d>
              </w:rPr>
              <w:delText>3.1</w:delText>
            </w:r>
            <w:r w:rsidDel="002022E6">
              <w:rPr>
                <w:rFonts w:asciiTheme="minorHAnsi" w:eastAsiaTheme="minorEastAsia" w:hAnsiTheme="minorHAnsi" w:cstheme="minorBidi"/>
                <w:noProof/>
              </w:rPr>
              <w:tab/>
            </w:r>
            <w:r w:rsidRPr="002022E6" w:rsidDel="002022E6">
              <w:rPr>
                <w:rStyle w:val="Hyperlink"/>
                <w:noProof/>
              </w:rPr>
              <w:delText>Minimum Design Wall Thickness</w:delText>
            </w:r>
            <w:r w:rsidDel="002022E6">
              <w:rPr>
                <w:noProof/>
                <w:webHidden/>
              </w:rPr>
              <w:tab/>
              <w:delText>6</w:delText>
            </w:r>
          </w:del>
        </w:p>
        <w:p w14:paraId="5C1486A1" w14:textId="77777777" w:rsidR="006D3B2E" w:rsidDel="002022E6" w:rsidRDefault="006D3B2E">
          <w:pPr>
            <w:pStyle w:val="TOC2"/>
            <w:tabs>
              <w:tab w:val="left" w:pos="880"/>
              <w:tab w:val="right" w:leader="dot" w:pos="9350"/>
            </w:tabs>
            <w:rPr>
              <w:del w:id="80" w:author="Vinanti Shah" w:date="2018-11-19T14:29:00Z"/>
              <w:rFonts w:asciiTheme="minorHAnsi" w:eastAsiaTheme="minorEastAsia" w:hAnsiTheme="minorHAnsi" w:cstheme="minorBidi"/>
              <w:noProof/>
            </w:rPr>
          </w:pPr>
          <w:del w:id="81" w:author="Vinanti Shah" w:date="2018-11-19T14:29:00Z">
            <w:r w:rsidRPr="002022E6" w:rsidDel="002022E6">
              <w:rPr>
                <w:rStyle w:val="Hyperlink"/>
                <w:noProof/>
                <w14:scene3d>
                  <w14:camera w14:prst="orthographicFront"/>
                  <w14:lightRig w14:rig="threePt" w14:dir="t">
                    <w14:rot w14:lat="0" w14:lon="0" w14:rev="0"/>
                  </w14:lightRig>
                </w14:scene3d>
              </w:rPr>
              <w:delText>3.1</w:delText>
            </w:r>
            <w:r w:rsidDel="002022E6">
              <w:rPr>
                <w:rFonts w:asciiTheme="minorHAnsi" w:eastAsiaTheme="minorEastAsia" w:hAnsiTheme="minorHAnsi" w:cstheme="minorBidi"/>
                <w:noProof/>
              </w:rPr>
              <w:tab/>
            </w:r>
            <w:r w:rsidRPr="002022E6" w:rsidDel="002022E6">
              <w:rPr>
                <w:rStyle w:val="Hyperlink"/>
                <w:noProof/>
              </w:rPr>
              <w:delText>Analysis Methodology</w:delText>
            </w:r>
            <w:r w:rsidDel="002022E6">
              <w:rPr>
                <w:noProof/>
                <w:webHidden/>
              </w:rPr>
              <w:tab/>
              <w:delText>7</w:delText>
            </w:r>
          </w:del>
        </w:p>
        <w:p w14:paraId="1A7DAF73" w14:textId="77777777" w:rsidR="006D3B2E" w:rsidDel="002022E6" w:rsidRDefault="006D3B2E">
          <w:pPr>
            <w:pStyle w:val="TOC1"/>
            <w:tabs>
              <w:tab w:val="left" w:pos="440"/>
              <w:tab w:val="right" w:leader="dot" w:pos="9350"/>
            </w:tabs>
            <w:rPr>
              <w:del w:id="82" w:author="Vinanti Shah" w:date="2018-11-19T14:29:00Z"/>
              <w:rFonts w:asciiTheme="minorHAnsi" w:eastAsiaTheme="minorEastAsia" w:hAnsiTheme="minorHAnsi" w:cstheme="minorBidi"/>
              <w:noProof/>
            </w:rPr>
          </w:pPr>
          <w:del w:id="83" w:author="Vinanti Shah" w:date="2018-11-19T14:29:00Z">
            <w:r w:rsidRPr="002022E6" w:rsidDel="002022E6">
              <w:rPr>
                <w:rStyle w:val="Hyperlink"/>
                <w:noProof/>
              </w:rPr>
              <w:delText>4</w:delText>
            </w:r>
            <w:r w:rsidDel="002022E6">
              <w:rPr>
                <w:rFonts w:asciiTheme="minorHAnsi" w:eastAsiaTheme="minorEastAsia" w:hAnsiTheme="minorHAnsi" w:cstheme="minorBidi"/>
                <w:noProof/>
              </w:rPr>
              <w:tab/>
            </w:r>
            <w:r w:rsidRPr="002022E6" w:rsidDel="002022E6">
              <w:rPr>
                <w:rStyle w:val="Hyperlink"/>
                <w:noProof/>
              </w:rPr>
              <w:delText>Measured Data</w:delText>
            </w:r>
            <w:r w:rsidDel="002022E6">
              <w:rPr>
                <w:noProof/>
                <w:webHidden/>
              </w:rPr>
              <w:tab/>
              <w:delText>7</w:delText>
            </w:r>
          </w:del>
        </w:p>
        <w:p w14:paraId="62C083E6" w14:textId="77777777" w:rsidR="006D3B2E" w:rsidDel="002022E6" w:rsidRDefault="006D3B2E">
          <w:pPr>
            <w:pStyle w:val="TOC2"/>
            <w:tabs>
              <w:tab w:val="left" w:pos="880"/>
              <w:tab w:val="right" w:leader="dot" w:pos="9350"/>
            </w:tabs>
            <w:rPr>
              <w:del w:id="84" w:author="Vinanti Shah" w:date="2018-11-19T14:29:00Z"/>
              <w:rFonts w:asciiTheme="minorHAnsi" w:eastAsiaTheme="minorEastAsia" w:hAnsiTheme="minorHAnsi" w:cstheme="minorBidi"/>
              <w:noProof/>
            </w:rPr>
          </w:pPr>
          <w:del w:id="85" w:author="Vinanti Shah" w:date="2018-11-19T14:29:00Z">
            <w:r w:rsidRPr="002022E6" w:rsidDel="002022E6">
              <w:rPr>
                <w:rStyle w:val="Hyperlink"/>
                <w:noProof/>
                <w14:scene3d>
                  <w14:camera w14:prst="orthographicFront"/>
                  <w14:lightRig w14:rig="threePt" w14:dir="t">
                    <w14:rot w14:lat="0" w14:lon="0" w14:rev="0"/>
                  </w14:lightRig>
                </w14:scene3d>
              </w:rPr>
              <w:delText>4.1</w:delText>
            </w:r>
            <w:r w:rsidDel="002022E6">
              <w:rPr>
                <w:rFonts w:asciiTheme="minorHAnsi" w:eastAsiaTheme="minorEastAsia" w:hAnsiTheme="minorHAnsi" w:cstheme="minorBidi"/>
                <w:noProof/>
              </w:rPr>
              <w:tab/>
            </w:r>
            <w:r w:rsidRPr="002022E6" w:rsidDel="002022E6">
              <w:rPr>
                <w:rStyle w:val="Hyperlink"/>
                <w:noProof/>
              </w:rPr>
              <w:delText>Oil export</w:delText>
            </w:r>
            <w:r w:rsidDel="002022E6">
              <w:rPr>
                <w:noProof/>
                <w:webHidden/>
              </w:rPr>
              <w:tab/>
              <w:delText>7</w:delText>
            </w:r>
          </w:del>
        </w:p>
        <w:p w14:paraId="0E910671" w14:textId="77777777" w:rsidR="006D3B2E" w:rsidDel="002022E6" w:rsidRDefault="006D3B2E">
          <w:pPr>
            <w:pStyle w:val="TOC2"/>
            <w:tabs>
              <w:tab w:val="left" w:pos="880"/>
              <w:tab w:val="right" w:leader="dot" w:pos="9350"/>
            </w:tabs>
            <w:rPr>
              <w:del w:id="86" w:author="Vinanti Shah" w:date="2018-11-19T14:29:00Z"/>
              <w:rFonts w:asciiTheme="minorHAnsi" w:eastAsiaTheme="minorEastAsia" w:hAnsiTheme="minorHAnsi" w:cstheme="minorBidi"/>
              <w:noProof/>
            </w:rPr>
          </w:pPr>
          <w:del w:id="87" w:author="Vinanti Shah" w:date="2018-11-19T14:29:00Z">
            <w:r w:rsidRPr="002022E6" w:rsidDel="002022E6">
              <w:rPr>
                <w:rStyle w:val="Hyperlink"/>
                <w:noProof/>
                <w14:scene3d>
                  <w14:camera w14:prst="orthographicFront"/>
                  <w14:lightRig w14:rig="threePt" w14:dir="t">
                    <w14:rot w14:lat="0" w14:lon="0" w14:rev="0"/>
                  </w14:lightRig>
                </w14:scene3d>
              </w:rPr>
              <w:delText>4.2</w:delText>
            </w:r>
            <w:r w:rsidDel="002022E6">
              <w:rPr>
                <w:rFonts w:asciiTheme="minorHAnsi" w:eastAsiaTheme="minorEastAsia" w:hAnsiTheme="minorHAnsi" w:cstheme="minorBidi"/>
                <w:noProof/>
              </w:rPr>
              <w:tab/>
            </w:r>
            <w:r w:rsidRPr="002022E6" w:rsidDel="002022E6">
              <w:rPr>
                <w:rStyle w:val="Hyperlink"/>
                <w:noProof/>
              </w:rPr>
              <w:delText>Gas Export</w:delText>
            </w:r>
            <w:r w:rsidDel="002022E6">
              <w:rPr>
                <w:noProof/>
                <w:webHidden/>
              </w:rPr>
              <w:tab/>
              <w:delText>11</w:delText>
            </w:r>
          </w:del>
        </w:p>
        <w:p w14:paraId="6CB0E880" w14:textId="77777777" w:rsidR="006D3B2E" w:rsidDel="002022E6" w:rsidRDefault="006D3B2E">
          <w:pPr>
            <w:pStyle w:val="TOC2"/>
            <w:tabs>
              <w:tab w:val="left" w:pos="880"/>
              <w:tab w:val="right" w:leader="dot" w:pos="9350"/>
            </w:tabs>
            <w:rPr>
              <w:del w:id="88" w:author="Vinanti Shah" w:date="2018-11-19T14:29:00Z"/>
              <w:rFonts w:asciiTheme="minorHAnsi" w:eastAsiaTheme="minorEastAsia" w:hAnsiTheme="minorHAnsi" w:cstheme="minorBidi"/>
              <w:noProof/>
            </w:rPr>
          </w:pPr>
          <w:del w:id="89" w:author="Vinanti Shah" w:date="2018-11-19T14:29:00Z">
            <w:r w:rsidRPr="002022E6" w:rsidDel="002022E6">
              <w:rPr>
                <w:rStyle w:val="Hyperlink"/>
                <w:noProof/>
                <w14:scene3d>
                  <w14:camera w14:prst="orthographicFront"/>
                  <w14:lightRig w14:rig="threePt" w14:dir="t">
                    <w14:rot w14:lat="0" w14:lon="0" w14:rev="0"/>
                  </w14:lightRig>
                </w14:scene3d>
              </w:rPr>
              <w:delText>4.1</w:delText>
            </w:r>
            <w:r w:rsidDel="002022E6">
              <w:rPr>
                <w:rFonts w:asciiTheme="minorHAnsi" w:eastAsiaTheme="minorEastAsia" w:hAnsiTheme="minorHAnsi" w:cstheme="minorBidi"/>
                <w:noProof/>
              </w:rPr>
              <w:tab/>
            </w:r>
            <w:r w:rsidRPr="002022E6" w:rsidDel="002022E6">
              <w:rPr>
                <w:rStyle w:val="Hyperlink"/>
                <w:noProof/>
              </w:rPr>
              <w:delText>Measured Data Review</w:delText>
            </w:r>
            <w:r w:rsidDel="002022E6">
              <w:rPr>
                <w:noProof/>
                <w:webHidden/>
              </w:rPr>
              <w:tab/>
              <w:delText>13</w:delText>
            </w:r>
          </w:del>
        </w:p>
        <w:p w14:paraId="59D47354" w14:textId="77777777" w:rsidR="006D3B2E" w:rsidDel="002022E6" w:rsidRDefault="006D3B2E">
          <w:pPr>
            <w:pStyle w:val="TOC1"/>
            <w:tabs>
              <w:tab w:val="left" w:pos="440"/>
              <w:tab w:val="right" w:leader="dot" w:pos="9350"/>
            </w:tabs>
            <w:rPr>
              <w:del w:id="90" w:author="Vinanti Shah" w:date="2018-11-19T14:29:00Z"/>
              <w:rFonts w:asciiTheme="minorHAnsi" w:eastAsiaTheme="minorEastAsia" w:hAnsiTheme="minorHAnsi" w:cstheme="minorBidi"/>
              <w:noProof/>
            </w:rPr>
          </w:pPr>
          <w:del w:id="91" w:author="Vinanti Shah" w:date="2018-11-19T14:29:00Z">
            <w:r w:rsidRPr="002022E6" w:rsidDel="002022E6">
              <w:rPr>
                <w:rStyle w:val="Hyperlink"/>
                <w:noProof/>
              </w:rPr>
              <w:delText>5</w:delText>
            </w:r>
            <w:r w:rsidDel="002022E6">
              <w:rPr>
                <w:rFonts w:asciiTheme="minorHAnsi" w:eastAsiaTheme="minorEastAsia" w:hAnsiTheme="minorHAnsi" w:cstheme="minorBidi"/>
                <w:noProof/>
              </w:rPr>
              <w:tab/>
            </w:r>
            <w:r w:rsidRPr="002022E6" w:rsidDel="002022E6">
              <w:rPr>
                <w:rStyle w:val="Hyperlink"/>
                <w:noProof/>
              </w:rPr>
              <w:delText>FFS Assessment</w:delText>
            </w:r>
            <w:r w:rsidDel="002022E6">
              <w:rPr>
                <w:noProof/>
                <w:webHidden/>
              </w:rPr>
              <w:tab/>
              <w:delText>14</w:delText>
            </w:r>
          </w:del>
        </w:p>
        <w:p w14:paraId="46594F08" w14:textId="77777777" w:rsidR="006D3B2E" w:rsidDel="002022E6" w:rsidRDefault="006D3B2E">
          <w:pPr>
            <w:pStyle w:val="TOC1"/>
            <w:tabs>
              <w:tab w:val="left" w:pos="440"/>
              <w:tab w:val="right" w:leader="dot" w:pos="9350"/>
            </w:tabs>
            <w:rPr>
              <w:del w:id="92" w:author="Vinanti Shah" w:date="2018-11-19T14:29:00Z"/>
              <w:rFonts w:asciiTheme="minorHAnsi" w:eastAsiaTheme="minorEastAsia" w:hAnsiTheme="minorHAnsi" w:cstheme="minorBidi"/>
              <w:noProof/>
            </w:rPr>
          </w:pPr>
          <w:del w:id="93" w:author="Vinanti Shah" w:date="2018-11-19T14:29:00Z">
            <w:r w:rsidRPr="002022E6" w:rsidDel="002022E6">
              <w:rPr>
                <w:rStyle w:val="Hyperlink"/>
                <w:noProof/>
              </w:rPr>
              <w:delText>6</w:delText>
            </w:r>
            <w:r w:rsidDel="002022E6">
              <w:rPr>
                <w:rFonts w:asciiTheme="minorHAnsi" w:eastAsiaTheme="minorEastAsia" w:hAnsiTheme="minorHAnsi" w:cstheme="minorBidi"/>
                <w:noProof/>
              </w:rPr>
              <w:tab/>
            </w:r>
            <w:r w:rsidRPr="002022E6" w:rsidDel="002022E6">
              <w:rPr>
                <w:rStyle w:val="Hyperlink"/>
                <w:noProof/>
              </w:rPr>
              <w:delText>REFERENCES</w:delText>
            </w:r>
            <w:r w:rsidDel="002022E6">
              <w:rPr>
                <w:noProof/>
                <w:webHidden/>
              </w:rPr>
              <w:tab/>
              <w:delText>14</w:delText>
            </w:r>
          </w:del>
        </w:p>
        <w:p w14:paraId="6B39C6DC" w14:textId="77777777" w:rsidR="006D3B2E" w:rsidDel="002022E6" w:rsidRDefault="006D3B2E">
          <w:pPr>
            <w:pStyle w:val="TOC1"/>
            <w:tabs>
              <w:tab w:val="left" w:pos="1320"/>
              <w:tab w:val="right" w:leader="dot" w:pos="9350"/>
            </w:tabs>
            <w:rPr>
              <w:del w:id="94" w:author="Vinanti Shah" w:date="2018-11-19T14:29:00Z"/>
              <w:rFonts w:asciiTheme="minorHAnsi" w:eastAsiaTheme="minorEastAsia" w:hAnsiTheme="minorHAnsi" w:cstheme="minorBidi"/>
              <w:noProof/>
            </w:rPr>
          </w:pPr>
          <w:del w:id="95" w:author="Vinanti Shah" w:date="2018-11-19T14:29:00Z">
            <w:r w:rsidRPr="002022E6" w:rsidDel="002022E6">
              <w:rPr>
                <w:rStyle w:val="Hyperlink"/>
                <w:noProof/>
              </w:rPr>
              <w:delText>Appendix A.</w:delText>
            </w:r>
            <w:r w:rsidDel="002022E6">
              <w:rPr>
                <w:rFonts w:asciiTheme="minorHAnsi" w:eastAsiaTheme="minorEastAsia" w:hAnsiTheme="minorHAnsi" w:cstheme="minorBidi"/>
                <w:noProof/>
              </w:rPr>
              <w:tab/>
            </w:r>
            <w:r w:rsidRPr="002022E6" w:rsidDel="002022E6">
              <w:rPr>
                <w:rStyle w:val="Hyperlink"/>
                <w:noProof/>
              </w:rPr>
              <w:delText>Minimum Wall Thickness Requirements</w:delText>
            </w:r>
            <w:r w:rsidDel="002022E6">
              <w:rPr>
                <w:noProof/>
                <w:webHidden/>
              </w:rPr>
              <w:tab/>
              <w:delText>15</w:delText>
            </w:r>
          </w:del>
        </w:p>
        <w:p w14:paraId="228EE7C6" w14:textId="77777777" w:rsidR="006D3B2E" w:rsidDel="002022E6" w:rsidRDefault="006D3B2E">
          <w:pPr>
            <w:pStyle w:val="TOC1"/>
            <w:tabs>
              <w:tab w:val="left" w:pos="1320"/>
              <w:tab w:val="right" w:leader="dot" w:pos="9350"/>
            </w:tabs>
            <w:rPr>
              <w:del w:id="96" w:author="Vinanti Shah" w:date="2018-11-19T14:29:00Z"/>
              <w:rFonts w:asciiTheme="minorHAnsi" w:eastAsiaTheme="minorEastAsia" w:hAnsiTheme="minorHAnsi" w:cstheme="minorBidi"/>
              <w:noProof/>
            </w:rPr>
          </w:pPr>
          <w:del w:id="97" w:author="Vinanti Shah" w:date="2018-11-19T14:29:00Z">
            <w:r w:rsidRPr="002022E6" w:rsidDel="002022E6">
              <w:rPr>
                <w:rStyle w:val="Hyperlink"/>
                <w:noProof/>
              </w:rPr>
              <w:delText>Appendix B.</w:delText>
            </w:r>
            <w:r w:rsidDel="002022E6">
              <w:rPr>
                <w:rFonts w:asciiTheme="minorHAnsi" w:eastAsiaTheme="minorEastAsia" w:hAnsiTheme="minorHAnsi" w:cstheme="minorBidi"/>
                <w:noProof/>
              </w:rPr>
              <w:tab/>
            </w:r>
            <w:r w:rsidRPr="002022E6" w:rsidDel="002022E6">
              <w:rPr>
                <w:rStyle w:val="Hyperlink"/>
                <w:noProof/>
              </w:rPr>
              <w:delText>Local Metal Loss, High Level Methodology</w:delText>
            </w:r>
            <w:r w:rsidDel="002022E6">
              <w:rPr>
                <w:noProof/>
                <w:webHidden/>
              </w:rPr>
              <w:tab/>
              <w:delText>16</w:delText>
            </w:r>
          </w:del>
        </w:p>
        <w:p w14:paraId="5F5E6886" w14:textId="77777777" w:rsidR="006D3B2E" w:rsidDel="002022E6" w:rsidRDefault="006D3B2E">
          <w:pPr>
            <w:pStyle w:val="TOC1"/>
            <w:tabs>
              <w:tab w:val="left" w:pos="1320"/>
              <w:tab w:val="right" w:leader="dot" w:pos="9350"/>
            </w:tabs>
            <w:rPr>
              <w:del w:id="98" w:author="Vinanti Shah" w:date="2018-11-19T14:29:00Z"/>
              <w:rFonts w:asciiTheme="minorHAnsi" w:eastAsiaTheme="minorEastAsia" w:hAnsiTheme="minorHAnsi" w:cstheme="minorBidi"/>
              <w:noProof/>
            </w:rPr>
          </w:pPr>
          <w:del w:id="99" w:author="Vinanti Shah" w:date="2018-11-19T14:29:00Z">
            <w:r w:rsidRPr="002022E6" w:rsidDel="002022E6">
              <w:rPr>
                <w:rStyle w:val="Hyperlink"/>
                <w:noProof/>
              </w:rPr>
              <w:delText>Appendix C.</w:delText>
            </w:r>
            <w:r w:rsidDel="002022E6">
              <w:rPr>
                <w:rFonts w:asciiTheme="minorHAnsi" w:eastAsiaTheme="minorEastAsia" w:hAnsiTheme="minorHAnsi" w:cstheme="minorBidi"/>
                <w:noProof/>
              </w:rPr>
              <w:tab/>
            </w:r>
            <w:r w:rsidRPr="002022E6" w:rsidDel="002022E6">
              <w:rPr>
                <w:rStyle w:val="Hyperlink"/>
                <w:noProof/>
              </w:rPr>
              <w:delText>Local Metal Loss, Detailed Methodology and Calculations</w:delText>
            </w:r>
            <w:r w:rsidDel="002022E6">
              <w:rPr>
                <w:noProof/>
                <w:webHidden/>
              </w:rPr>
              <w:tab/>
              <w:delText>17</w:delText>
            </w:r>
          </w:del>
        </w:p>
        <w:p w14:paraId="43DCD577" w14:textId="77777777" w:rsidR="006D3B2E" w:rsidDel="002022E6" w:rsidRDefault="006D3B2E">
          <w:pPr>
            <w:pStyle w:val="TOC1"/>
            <w:tabs>
              <w:tab w:val="left" w:pos="1320"/>
              <w:tab w:val="right" w:leader="dot" w:pos="9350"/>
            </w:tabs>
            <w:rPr>
              <w:del w:id="100" w:author="Vinanti Shah" w:date="2018-11-19T14:29:00Z"/>
              <w:rFonts w:asciiTheme="minorHAnsi" w:eastAsiaTheme="minorEastAsia" w:hAnsiTheme="minorHAnsi" w:cstheme="minorBidi"/>
              <w:noProof/>
            </w:rPr>
          </w:pPr>
          <w:del w:id="101" w:author="Vinanti Shah" w:date="2018-11-19T14:29:00Z">
            <w:r w:rsidRPr="002022E6" w:rsidDel="002022E6">
              <w:rPr>
                <w:rStyle w:val="Hyperlink"/>
                <w:noProof/>
              </w:rPr>
              <w:delText>Appendix D.</w:delText>
            </w:r>
            <w:r w:rsidDel="002022E6">
              <w:rPr>
                <w:rFonts w:asciiTheme="minorHAnsi" w:eastAsiaTheme="minorEastAsia" w:hAnsiTheme="minorHAnsi" w:cstheme="minorBidi"/>
                <w:noProof/>
              </w:rPr>
              <w:tab/>
            </w:r>
            <w:r w:rsidRPr="002022E6" w:rsidDel="002022E6">
              <w:rPr>
                <w:rStyle w:val="Hyperlink"/>
                <w:noProof/>
              </w:rPr>
              <w:delText>Measured Data Comparison, PEC and UT</w:delText>
            </w:r>
            <w:r w:rsidDel="002022E6">
              <w:rPr>
                <w:noProof/>
                <w:webHidden/>
              </w:rPr>
              <w:tab/>
              <w:delText>18</w:delText>
            </w:r>
          </w:del>
        </w:p>
        <w:p w14:paraId="173FA25C" w14:textId="77777777" w:rsidR="00811293" w:rsidRDefault="00224D19" w:rsidP="006D7EA9">
          <w:pPr>
            <w:pStyle w:val="TOC3"/>
          </w:pPr>
          <w:r>
            <w:fldChar w:fldCharType="end"/>
          </w:r>
        </w:p>
      </w:sdtContent>
    </w:sdt>
    <w:p w14:paraId="7C6A5FDA" w14:textId="77777777" w:rsidR="00811293" w:rsidRPr="00F6776B" w:rsidRDefault="00811293" w:rsidP="00F6776B">
      <w:pPr>
        <w:pStyle w:val="FootnoteText"/>
        <w:tabs>
          <w:tab w:val="right" w:leader="dot" w:pos="9360"/>
        </w:tabs>
        <w:suppressAutoHyphens/>
        <w:spacing w:line="360" w:lineRule="auto"/>
        <w:rPr>
          <w:rFonts w:asciiTheme="minorHAnsi" w:hAnsiTheme="minorHAnsi"/>
          <w:caps/>
          <w:szCs w:val="22"/>
        </w:rPr>
      </w:pPr>
      <w:r>
        <w:br w:type="page"/>
      </w:r>
    </w:p>
    <w:p w14:paraId="17EC294E" w14:textId="77777777" w:rsidR="00811293" w:rsidRDefault="00811293" w:rsidP="0004401F">
      <w:pPr>
        <w:pStyle w:val="Heading1"/>
        <w:numPr>
          <w:ilvl w:val="0"/>
          <w:numId w:val="0"/>
        </w:numPr>
        <w:jc w:val="center"/>
      </w:pPr>
      <w:bookmarkStart w:id="102" w:name="_Toc530401113"/>
      <w:r>
        <w:lastRenderedPageBreak/>
        <w:t>List of Figures</w:t>
      </w:r>
      <w:bookmarkEnd w:id="102"/>
    </w:p>
    <w:p w14:paraId="5D6D7802" w14:textId="77777777" w:rsidR="006D3B2E" w:rsidRDefault="00224D19">
      <w:pPr>
        <w:pStyle w:val="TableofFigures"/>
        <w:tabs>
          <w:tab w:val="right" w:leader="dot" w:pos="9350"/>
        </w:tabs>
        <w:rPr>
          <w:rFonts w:asciiTheme="minorHAnsi" w:eastAsiaTheme="minorEastAsia" w:hAnsiTheme="minorHAnsi" w:cstheme="minorBidi"/>
          <w:noProof/>
        </w:rPr>
      </w:pPr>
      <w:r>
        <w:fldChar w:fldCharType="begin"/>
      </w:r>
      <w:r w:rsidR="00811293">
        <w:instrText xml:space="preserve"> TOC \h \z \c "Figure" </w:instrText>
      </w:r>
      <w:r>
        <w:fldChar w:fldCharType="separate"/>
      </w:r>
      <w:hyperlink w:anchor="_Toc530330882" w:history="1">
        <w:r w:rsidR="006D3B2E" w:rsidRPr="00D01190">
          <w:rPr>
            <w:rStyle w:val="Hyperlink"/>
            <w:noProof/>
          </w:rPr>
          <w:t>Figure 5.1 - Oil Export Measured Areas</w:t>
        </w:r>
        <w:r w:rsidR="006D3B2E">
          <w:rPr>
            <w:noProof/>
            <w:webHidden/>
          </w:rPr>
          <w:tab/>
        </w:r>
        <w:r w:rsidR="006D3B2E">
          <w:rPr>
            <w:noProof/>
            <w:webHidden/>
          </w:rPr>
          <w:fldChar w:fldCharType="begin"/>
        </w:r>
        <w:r w:rsidR="006D3B2E">
          <w:rPr>
            <w:noProof/>
            <w:webHidden/>
          </w:rPr>
          <w:instrText xml:space="preserve"> PAGEREF _Toc530330882 \h </w:instrText>
        </w:r>
        <w:r w:rsidR="006D3B2E">
          <w:rPr>
            <w:noProof/>
            <w:webHidden/>
          </w:rPr>
        </w:r>
        <w:r w:rsidR="006D3B2E">
          <w:rPr>
            <w:noProof/>
            <w:webHidden/>
          </w:rPr>
          <w:fldChar w:fldCharType="separate"/>
        </w:r>
        <w:r w:rsidR="006D3B2E">
          <w:rPr>
            <w:noProof/>
            <w:webHidden/>
          </w:rPr>
          <w:t>8</w:t>
        </w:r>
        <w:r w:rsidR="006D3B2E">
          <w:rPr>
            <w:noProof/>
            <w:webHidden/>
          </w:rPr>
          <w:fldChar w:fldCharType="end"/>
        </w:r>
      </w:hyperlink>
    </w:p>
    <w:p w14:paraId="4BA1D93D" w14:textId="77777777" w:rsidR="006D3B2E" w:rsidRDefault="00910F82">
      <w:pPr>
        <w:pStyle w:val="TableofFigures"/>
        <w:tabs>
          <w:tab w:val="right" w:leader="dot" w:pos="9350"/>
        </w:tabs>
        <w:rPr>
          <w:rFonts w:asciiTheme="minorHAnsi" w:eastAsiaTheme="minorEastAsia" w:hAnsiTheme="minorHAnsi" w:cstheme="minorBidi"/>
          <w:noProof/>
        </w:rPr>
      </w:pPr>
      <w:hyperlink w:anchor="_Toc530330883" w:history="1">
        <w:r w:rsidR="006D3B2E" w:rsidRPr="00D01190">
          <w:rPr>
            <w:rStyle w:val="Hyperlink"/>
            <w:noProof/>
          </w:rPr>
          <w:t>Figure 5.2 - Oil Export, Area1</w:t>
        </w:r>
        <w:r w:rsidR="006D3B2E">
          <w:rPr>
            <w:noProof/>
            <w:webHidden/>
          </w:rPr>
          <w:tab/>
        </w:r>
        <w:r w:rsidR="006D3B2E">
          <w:rPr>
            <w:noProof/>
            <w:webHidden/>
          </w:rPr>
          <w:fldChar w:fldCharType="begin"/>
        </w:r>
        <w:r w:rsidR="006D3B2E">
          <w:rPr>
            <w:noProof/>
            <w:webHidden/>
          </w:rPr>
          <w:instrText xml:space="preserve"> PAGEREF _Toc530330883 \h </w:instrText>
        </w:r>
        <w:r w:rsidR="006D3B2E">
          <w:rPr>
            <w:noProof/>
            <w:webHidden/>
          </w:rPr>
        </w:r>
        <w:r w:rsidR="006D3B2E">
          <w:rPr>
            <w:noProof/>
            <w:webHidden/>
          </w:rPr>
          <w:fldChar w:fldCharType="separate"/>
        </w:r>
        <w:r w:rsidR="006D3B2E">
          <w:rPr>
            <w:noProof/>
            <w:webHidden/>
          </w:rPr>
          <w:t>9</w:t>
        </w:r>
        <w:r w:rsidR="006D3B2E">
          <w:rPr>
            <w:noProof/>
            <w:webHidden/>
          </w:rPr>
          <w:fldChar w:fldCharType="end"/>
        </w:r>
      </w:hyperlink>
    </w:p>
    <w:p w14:paraId="1B17E44F" w14:textId="77777777" w:rsidR="006D3B2E" w:rsidRDefault="00910F82">
      <w:pPr>
        <w:pStyle w:val="TableofFigures"/>
        <w:tabs>
          <w:tab w:val="right" w:leader="dot" w:pos="9350"/>
        </w:tabs>
        <w:rPr>
          <w:rFonts w:asciiTheme="minorHAnsi" w:eastAsiaTheme="minorEastAsia" w:hAnsiTheme="minorHAnsi" w:cstheme="minorBidi"/>
          <w:noProof/>
        </w:rPr>
      </w:pPr>
      <w:hyperlink w:anchor="_Toc530330884" w:history="1">
        <w:r w:rsidR="006D3B2E" w:rsidRPr="00D01190">
          <w:rPr>
            <w:rStyle w:val="Hyperlink"/>
            <w:noProof/>
          </w:rPr>
          <w:t>Figure 5.3 - Oil Export, Area2</w:t>
        </w:r>
        <w:r w:rsidR="006D3B2E">
          <w:rPr>
            <w:noProof/>
            <w:webHidden/>
          </w:rPr>
          <w:tab/>
        </w:r>
        <w:r w:rsidR="006D3B2E">
          <w:rPr>
            <w:noProof/>
            <w:webHidden/>
          </w:rPr>
          <w:fldChar w:fldCharType="begin"/>
        </w:r>
        <w:r w:rsidR="006D3B2E">
          <w:rPr>
            <w:noProof/>
            <w:webHidden/>
          </w:rPr>
          <w:instrText xml:space="preserve"> PAGEREF _Toc530330884 \h </w:instrText>
        </w:r>
        <w:r w:rsidR="006D3B2E">
          <w:rPr>
            <w:noProof/>
            <w:webHidden/>
          </w:rPr>
        </w:r>
        <w:r w:rsidR="006D3B2E">
          <w:rPr>
            <w:noProof/>
            <w:webHidden/>
          </w:rPr>
          <w:fldChar w:fldCharType="separate"/>
        </w:r>
        <w:r w:rsidR="006D3B2E">
          <w:rPr>
            <w:noProof/>
            <w:webHidden/>
          </w:rPr>
          <w:t>9</w:t>
        </w:r>
        <w:r w:rsidR="006D3B2E">
          <w:rPr>
            <w:noProof/>
            <w:webHidden/>
          </w:rPr>
          <w:fldChar w:fldCharType="end"/>
        </w:r>
      </w:hyperlink>
    </w:p>
    <w:p w14:paraId="7E9E7ACB" w14:textId="77777777" w:rsidR="006D3B2E" w:rsidRDefault="00910F82">
      <w:pPr>
        <w:pStyle w:val="TableofFigures"/>
        <w:tabs>
          <w:tab w:val="right" w:leader="dot" w:pos="9350"/>
        </w:tabs>
        <w:rPr>
          <w:rFonts w:asciiTheme="minorHAnsi" w:eastAsiaTheme="minorEastAsia" w:hAnsiTheme="minorHAnsi" w:cstheme="minorBidi"/>
          <w:noProof/>
        </w:rPr>
      </w:pPr>
      <w:hyperlink w:anchor="_Toc530330885" w:history="1">
        <w:r w:rsidR="006D3B2E" w:rsidRPr="00D01190">
          <w:rPr>
            <w:rStyle w:val="Hyperlink"/>
            <w:noProof/>
          </w:rPr>
          <w:t>Figure 5.4 - Oil Export, Area3</w:t>
        </w:r>
        <w:r w:rsidR="006D3B2E">
          <w:rPr>
            <w:noProof/>
            <w:webHidden/>
          </w:rPr>
          <w:tab/>
        </w:r>
        <w:r w:rsidR="006D3B2E">
          <w:rPr>
            <w:noProof/>
            <w:webHidden/>
          </w:rPr>
          <w:fldChar w:fldCharType="begin"/>
        </w:r>
        <w:r w:rsidR="006D3B2E">
          <w:rPr>
            <w:noProof/>
            <w:webHidden/>
          </w:rPr>
          <w:instrText xml:space="preserve"> PAGEREF _Toc530330885 \h </w:instrText>
        </w:r>
        <w:r w:rsidR="006D3B2E">
          <w:rPr>
            <w:noProof/>
            <w:webHidden/>
          </w:rPr>
        </w:r>
        <w:r w:rsidR="006D3B2E">
          <w:rPr>
            <w:noProof/>
            <w:webHidden/>
          </w:rPr>
          <w:fldChar w:fldCharType="separate"/>
        </w:r>
        <w:r w:rsidR="006D3B2E">
          <w:rPr>
            <w:noProof/>
            <w:webHidden/>
          </w:rPr>
          <w:t>10</w:t>
        </w:r>
        <w:r w:rsidR="006D3B2E">
          <w:rPr>
            <w:noProof/>
            <w:webHidden/>
          </w:rPr>
          <w:fldChar w:fldCharType="end"/>
        </w:r>
      </w:hyperlink>
    </w:p>
    <w:p w14:paraId="20D9C49F" w14:textId="77777777" w:rsidR="006D3B2E" w:rsidRDefault="00910F82">
      <w:pPr>
        <w:pStyle w:val="TableofFigures"/>
        <w:tabs>
          <w:tab w:val="right" w:leader="dot" w:pos="9350"/>
        </w:tabs>
        <w:rPr>
          <w:rFonts w:asciiTheme="minorHAnsi" w:eastAsiaTheme="minorEastAsia" w:hAnsiTheme="minorHAnsi" w:cstheme="minorBidi"/>
          <w:noProof/>
        </w:rPr>
      </w:pPr>
      <w:hyperlink w:anchor="_Toc530330886" w:history="1">
        <w:r w:rsidR="006D3B2E" w:rsidRPr="00D01190">
          <w:rPr>
            <w:rStyle w:val="Hyperlink"/>
            <w:noProof/>
          </w:rPr>
          <w:t>Figure 5.5 - Oil Export, Area4</w:t>
        </w:r>
        <w:r w:rsidR="006D3B2E">
          <w:rPr>
            <w:noProof/>
            <w:webHidden/>
          </w:rPr>
          <w:tab/>
        </w:r>
        <w:r w:rsidR="006D3B2E">
          <w:rPr>
            <w:noProof/>
            <w:webHidden/>
          </w:rPr>
          <w:fldChar w:fldCharType="begin"/>
        </w:r>
        <w:r w:rsidR="006D3B2E">
          <w:rPr>
            <w:noProof/>
            <w:webHidden/>
          </w:rPr>
          <w:instrText xml:space="preserve"> PAGEREF _Toc530330886 \h </w:instrText>
        </w:r>
        <w:r w:rsidR="006D3B2E">
          <w:rPr>
            <w:noProof/>
            <w:webHidden/>
          </w:rPr>
        </w:r>
        <w:r w:rsidR="006D3B2E">
          <w:rPr>
            <w:noProof/>
            <w:webHidden/>
          </w:rPr>
          <w:fldChar w:fldCharType="separate"/>
        </w:r>
        <w:r w:rsidR="006D3B2E">
          <w:rPr>
            <w:noProof/>
            <w:webHidden/>
          </w:rPr>
          <w:t>10</w:t>
        </w:r>
        <w:r w:rsidR="006D3B2E">
          <w:rPr>
            <w:noProof/>
            <w:webHidden/>
          </w:rPr>
          <w:fldChar w:fldCharType="end"/>
        </w:r>
      </w:hyperlink>
    </w:p>
    <w:p w14:paraId="5D58B970" w14:textId="77777777" w:rsidR="006D3B2E" w:rsidRDefault="00910F82">
      <w:pPr>
        <w:pStyle w:val="TableofFigures"/>
        <w:tabs>
          <w:tab w:val="right" w:leader="dot" w:pos="9350"/>
        </w:tabs>
        <w:rPr>
          <w:rFonts w:asciiTheme="minorHAnsi" w:eastAsiaTheme="minorEastAsia" w:hAnsiTheme="minorHAnsi" w:cstheme="minorBidi"/>
          <w:noProof/>
        </w:rPr>
      </w:pPr>
      <w:hyperlink w:anchor="_Toc530330887" w:history="1">
        <w:r w:rsidR="006D3B2E" w:rsidRPr="00D01190">
          <w:rPr>
            <w:rStyle w:val="Hyperlink"/>
            <w:noProof/>
          </w:rPr>
          <w:t>Figure 5.6 - Gas Export Measured Areas</w:t>
        </w:r>
        <w:r w:rsidR="006D3B2E">
          <w:rPr>
            <w:noProof/>
            <w:webHidden/>
          </w:rPr>
          <w:tab/>
        </w:r>
        <w:r w:rsidR="006D3B2E">
          <w:rPr>
            <w:noProof/>
            <w:webHidden/>
          </w:rPr>
          <w:fldChar w:fldCharType="begin"/>
        </w:r>
        <w:r w:rsidR="006D3B2E">
          <w:rPr>
            <w:noProof/>
            <w:webHidden/>
          </w:rPr>
          <w:instrText xml:space="preserve"> PAGEREF _Toc530330887 \h </w:instrText>
        </w:r>
        <w:r w:rsidR="006D3B2E">
          <w:rPr>
            <w:noProof/>
            <w:webHidden/>
          </w:rPr>
        </w:r>
        <w:r w:rsidR="006D3B2E">
          <w:rPr>
            <w:noProof/>
            <w:webHidden/>
          </w:rPr>
          <w:fldChar w:fldCharType="separate"/>
        </w:r>
        <w:r w:rsidR="006D3B2E">
          <w:rPr>
            <w:noProof/>
            <w:webHidden/>
          </w:rPr>
          <w:t>11</w:t>
        </w:r>
        <w:r w:rsidR="006D3B2E">
          <w:rPr>
            <w:noProof/>
            <w:webHidden/>
          </w:rPr>
          <w:fldChar w:fldCharType="end"/>
        </w:r>
      </w:hyperlink>
    </w:p>
    <w:p w14:paraId="2FCEE7F0" w14:textId="77777777" w:rsidR="006D3B2E" w:rsidRDefault="00910F82">
      <w:pPr>
        <w:pStyle w:val="TableofFigures"/>
        <w:tabs>
          <w:tab w:val="right" w:leader="dot" w:pos="9350"/>
        </w:tabs>
        <w:rPr>
          <w:rFonts w:asciiTheme="minorHAnsi" w:eastAsiaTheme="minorEastAsia" w:hAnsiTheme="minorHAnsi" w:cstheme="minorBidi"/>
          <w:noProof/>
        </w:rPr>
      </w:pPr>
      <w:hyperlink w:anchor="_Toc530330888" w:history="1">
        <w:r w:rsidR="006D3B2E" w:rsidRPr="00D01190">
          <w:rPr>
            <w:rStyle w:val="Hyperlink"/>
            <w:noProof/>
          </w:rPr>
          <w:t>Figure 5.7 - Gas Export, Area1</w:t>
        </w:r>
        <w:r w:rsidR="006D3B2E">
          <w:rPr>
            <w:noProof/>
            <w:webHidden/>
          </w:rPr>
          <w:tab/>
        </w:r>
        <w:r w:rsidR="006D3B2E">
          <w:rPr>
            <w:noProof/>
            <w:webHidden/>
          </w:rPr>
          <w:fldChar w:fldCharType="begin"/>
        </w:r>
        <w:r w:rsidR="006D3B2E">
          <w:rPr>
            <w:noProof/>
            <w:webHidden/>
          </w:rPr>
          <w:instrText xml:space="preserve"> PAGEREF _Toc530330888 \h </w:instrText>
        </w:r>
        <w:r w:rsidR="006D3B2E">
          <w:rPr>
            <w:noProof/>
            <w:webHidden/>
          </w:rPr>
        </w:r>
        <w:r w:rsidR="006D3B2E">
          <w:rPr>
            <w:noProof/>
            <w:webHidden/>
          </w:rPr>
          <w:fldChar w:fldCharType="separate"/>
        </w:r>
        <w:r w:rsidR="006D3B2E">
          <w:rPr>
            <w:noProof/>
            <w:webHidden/>
          </w:rPr>
          <w:t>12</w:t>
        </w:r>
        <w:r w:rsidR="006D3B2E">
          <w:rPr>
            <w:noProof/>
            <w:webHidden/>
          </w:rPr>
          <w:fldChar w:fldCharType="end"/>
        </w:r>
      </w:hyperlink>
    </w:p>
    <w:p w14:paraId="2FA4AB65" w14:textId="77777777" w:rsidR="006D3B2E" w:rsidRDefault="00910F82">
      <w:pPr>
        <w:pStyle w:val="TableofFigures"/>
        <w:tabs>
          <w:tab w:val="right" w:leader="dot" w:pos="9350"/>
        </w:tabs>
        <w:rPr>
          <w:rFonts w:asciiTheme="minorHAnsi" w:eastAsiaTheme="minorEastAsia" w:hAnsiTheme="minorHAnsi" w:cstheme="minorBidi"/>
          <w:noProof/>
        </w:rPr>
      </w:pPr>
      <w:hyperlink w:anchor="_Toc530330889" w:history="1">
        <w:r w:rsidR="006D3B2E" w:rsidRPr="00D01190">
          <w:rPr>
            <w:rStyle w:val="Hyperlink"/>
            <w:noProof/>
          </w:rPr>
          <w:t>Figure 5.8 - Gas Export, Area2</w:t>
        </w:r>
        <w:r w:rsidR="006D3B2E">
          <w:rPr>
            <w:noProof/>
            <w:webHidden/>
          </w:rPr>
          <w:tab/>
        </w:r>
        <w:r w:rsidR="006D3B2E">
          <w:rPr>
            <w:noProof/>
            <w:webHidden/>
          </w:rPr>
          <w:fldChar w:fldCharType="begin"/>
        </w:r>
        <w:r w:rsidR="006D3B2E">
          <w:rPr>
            <w:noProof/>
            <w:webHidden/>
          </w:rPr>
          <w:instrText xml:space="preserve"> PAGEREF _Toc530330889 \h </w:instrText>
        </w:r>
        <w:r w:rsidR="006D3B2E">
          <w:rPr>
            <w:noProof/>
            <w:webHidden/>
          </w:rPr>
        </w:r>
        <w:r w:rsidR="006D3B2E">
          <w:rPr>
            <w:noProof/>
            <w:webHidden/>
          </w:rPr>
          <w:fldChar w:fldCharType="separate"/>
        </w:r>
        <w:r w:rsidR="006D3B2E">
          <w:rPr>
            <w:noProof/>
            <w:webHidden/>
          </w:rPr>
          <w:t>12</w:t>
        </w:r>
        <w:r w:rsidR="006D3B2E">
          <w:rPr>
            <w:noProof/>
            <w:webHidden/>
          </w:rPr>
          <w:fldChar w:fldCharType="end"/>
        </w:r>
      </w:hyperlink>
    </w:p>
    <w:p w14:paraId="5B5006EC" w14:textId="77777777" w:rsidR="006D3B2E" w:rsidRDefault="00910F82">
      <w:pPr>
        <w:pStyle w:val="TableofFigures"/>
        <w:tabs>
          <w:tab w:val="right" w:leader="dot" w:pos="9350"/>
        </w:tabs>
        <w:rPr>
          <w:rFonts w:asciiTheme="minorHAnsi" w:eastAsiaTheme="minorEastAsia" w:hAnsiTheme="minorHAnsi" w:cstheme="minorBidi"/>
          <w:noProof/>
        </w:rPr>
      </w:pPr>
      <w:hyperlink w:anchor="_Toc530330890" w:history="1">
        <w:r w:rsidR="006D3B2E" w:rsidRPr="00D01190">
          <w:rPr>
            <w:rStyle w:val="Hyperlink"/>
            <w:noProof/>
          </w:rPr>
          <w:t>Figure 5.9 - Gas Export, Area3</w:t>
        </w:r>
        <w:r w:rsidR="006D3B2E">
          <w:rPr>
            <w:noProof/>
            <w:webHidden/>
          </w:rPr>
          <w:tab/>
        </w:r>
        <w:r w:rsidR="006D3B2E">
          <w:rPr>
            <w:noProof/>
            <w:webHidden/>
          </w:rPr>
          <w:fldChar w:fldCharType="begin"/>
        </w:r>
        <w:r w:rsidR="006D3B2E">
          <w:rPr>
            <w:noProof/>
            <w:webHidden/>
          </w:rPr>
          <w:instrText xml:space="preserve"> PAGEREF _Toc530330890 \h </w:instrText>
        </w:r>
        <w:r w:rsidR="006D3B2E">
          <w:rPr>
            <w:noProof/>
            <w:webHidden/>
          </w:rPr>
        </w:r>
        <w:r w:rsidR="006D3B2E">
          <w:rPr>
            <w:noProof/>
            <w:webHidden/>
          </w:rPr>
          <w:fldChar w:fldCharType="separate"/>
        </w:r>
        <w:r w:rsidR="006D3B2E">
          <w:rPr>
            <w:noProof/>
            <w:webHidden/>
          </w:rPr>
          <w:t>13</w:t>
        </w:r>
        <w:r w:rsidR="006D3B2E">
          <w:rPr>
            <w:noProof/>
            <w:webHidden/>
          </w:rPr>
          <w:fldChar w:fldCharType="end"/>
        </w:r>
      </w:hyperlink>
    </w:p>
    <w:p w14:paraId="11B52D8B" w14:textId="77777777" w:rsidR="00811293" w:rsidRDefault="00224D19" w:rsidP="00811293">
      <w:r>
        <w:fldChar w:fldCharType="end"/>
      </w:r>
    </w:p>
    <w:p w14:paraId="6EA0D62E" w14:textId="77777777" w:rsidR="00E651CC" w:rsidRDefault="00E651CC">
      <w:pPr>
        <w:spacing w:after="0" w:line="240" w:lineRule="auto"/>
        <w:jc w:val="left"/>
        <w:rPr>
          <w:rFonts w:ascii="Cambria" w:eastAsia="Times New Roman" w:hAnsi="Cambria"/>
          <w:b/>
          <w:bCs/>
          <w:color w:val="365F91"/>
          <w:sz w:val="28"/>
          <w:szCs w:val="28"/>
        </w:rPr>
      </w:pPr>
      <w:r>
        <w:br w:type="page"/>
      </w:r>
    </w:p>
    <w:p w14:paraId="2B4594C1" w14:textId="77777777" w:rsidR="00811293" w:rsidRDefault="00811293" w:rsidP="0004401F">
      <w:pPr>
        <w:pStyle w:val="Heading1"/>
        <w:numPr>
          <w:ilvl w:val="0"/>
          <w:numId w:val="0"/>
        </w:numPr>
        <w:jc w:val="center"/>
      </w:pPr>
      <w:bookmarkStart w:id="103" w:name="_Toc530401114"/>
      <w:r>
        <w:lastRenderedPageBreak/>
        <w:t>List of Tables</w:t>
      </w:r>
      <w:bookmarkEnd w:id="103"/>
    </w:p>
    <w:p w14:paraId="4F3810EE" w14:textId="77777777" w:rsidR="006D3B2E" w:rsidRDefault="00224D19">
      <w:pPr>
        <w:pStyle w:val="TableofFigures"/>
        <w:tabs>
          <w:tab w:val="right" w:leader="dot" w:pos="9350"/>
        </w:tabs>
        <w:rPr>
          <w:rFonts w:asciiTheme="minorHAnsi" w:eastAsiaTheme="minorEastAsia" w:hAnsiTheme="minorHAnsi" w:cstheme="minorBidi"/>
          <w:noProof/>
        </w:rPr>
      </w:pPr>
      <w:r>
        <w:fldChar w:fldCharType="begin"/>
      </w:r>
      <w:r w:rsidR="00811293">
        <w:instrText xml:space="preserve"> TOC \h \z \c "Table" </w:instrText>
      </w:r>
      <w:r>
        <w:fldChar w:fldCharType="separate"/>
      </w:r>
      <w:hyperlink w:anchor="_Toc530330891" w:history="1">
        <w:r w:rsidR="006D3B2E" w:rsidRPr="005D3E06">
          <w:rPr>
            <w:rStyle w:val="Hyperlink"/>
            <w:noProof/>
          </w:rPr>
          <w:t>Table 3.1: Design Data</w:t>
        </w:r>
        <w:r w:rsidR="006D3B2E">
          <w:rPr>
            <w:noProof/>
            <w:webHidden/>
          </w:rPr>
          <w:tab/>
        </w:r>
        <w:r w:rsidR="006D3B2E">
          <w:rPr>
            <w:noProof/>
            <w:webHidden/>
          </w:rPr>
          <w:fldChar w:fldCharType="begin"/>
        </w:r>
        <w:r w:rsidR="006D3B2E">
          <w:rPr>
            <w:noProof/>
            <w:webHidden/>
          </w:rPr>
          <w:instrText xml:space="preserve"> PAGEREF _Toc530330891 \h </w:instrText>
        </w:r>
        <w:r w:rsidR="006D3B2E">
          <w:rPr>
            <w:noProof/>
            <w:webHidden/>
          </w:rPr>
        </w:r>
        <w:r w:rsidR="006D3B2E">
          <w:rPr>
            <w:noProof/>
            <w:webHidden/>
          </w:rPr>
          <w:fldChar w:fldCharType="separate"/>
        </w:r>
        <w:r w:rsidR="006D3B2E">
          <w:rPr>
            <w:noProof/>
            <w:webHidden/>
          </w:rPr>
          <w:t>6</w:t>
        </w:r>
        <w:r w:rsidR="006D3B2E">
          <w:rPr>
            <w:noProof/>
            <w:webHidden/>
          </w:rPr>
          <w:fldChar w:fldCharType="end"/>
        </w:r>
      </w:hyperlink>
    </w:p>
    <w:p w14:paraId="34EE4BE9" w14:textId="77777777" w:rsidR="006D3B2E" w:rsidRDefault="00910F82">
      <w:pPr>
        <w:pStyle w:val="TableofFigures"/>
        <w:tabs>
          <w:tab w:val="right" w:leader="dot" w:pos="9350"/>
        </w:tabs>
        <w:rPr>
          <w:rFonts w:asciiTheme="minorHAnsi" w:eastAsiaTheme="minorEastAsia" w:hAnsiTheme="minorHAnsi" w:cstheme="minorBidi"/>
          <w:noProof/>
        </w:rPr>
      </w:pPr>
      <w:hyperlink w:anchor="_Toc530330892" w:history="1">
        <w:r w:rsidR="006D3B2E" w:rsidRPr="005D3E06">
          <w:rPr>
            <w:rStyle w:val="Hyperlink"/>
            <w:noProof/>
          </w:rPr>
          <w:t>Table 4.1: Minimum Required Wall Thickness</w:t>
        </w:r>
        <w:r w:rsidR="006D3B2E">
          <w:rPr>
            <w:noProof/>
            <w:webHidden/>
          </w:rPr>
          <w:tab/>
        </w:r>
        <w:r w:rsidR="006D3B2E">
          <w:rPr>
            <w:noProof/>
            <w:webHidden/>
          </w:rPr>
          <w:fldChar w:fldCharType="begin"/>
        </w:r>
        <w:r w:rsidR="006D3B2E">
          <w:rPr>
            <w:noProof/>
            <w:webHidden/>
          </w:rPr>
          <w:instrText xml:space="preserve"> PAGEREF _Toc530330892 \h </w:instrText>
        </w:r>
        <w:r w:rsidR="006D3B2E">
          <w:rPr>
            <w:noProof/>
            <w:webHidden/>
          </w:rPr>
        </w:r>
        <w:r w:rsidR="006D3B2E">
          <w:rPr>
            <w:noProof/>
            <w:webHidden/>
          </w:rPr>
          <w:fldChar w:fldCharType="separate"/>
        </w:r>
        <w:r w:rsidR="006D3B2E">
          <w:rPr>
            <w:noProof/>
            <w:webHidden/>
          </w:rPr>
          <w:t>7</w:t>
        </w:r>
        <w:r w:rsidR="006D3B2E">
          <w:rPr>
            <w:noProof/>
            <w:webHidden/>
          </w:rPr>
          <w:fldChar w:fldCharType="end"/>
        </w:r>
      </w:hyperlink>
    </w:p>
    <w:p w14:paraId="34E2EE21" w14:textId="77777777" w:rsidR="006D3B2E" w:rsidRDefault="00910F82">
      <w:pPr>
        <w:pStyle w:val="TableofFigures"/>
        <w:tabs>
          <w:tab w:val="right" w:leader="dot" w:pos="9350"/>
        </w:tabs>
        <w:rPr>
          <w:rFonts w:asciiTheme="minorHAnsi" w:eastAsiaTheme="minorEastAsia" w:hAnsiTheme="minorHAnsi" w:cstheme="minorBidi"/>
          <w:noProof/>
        </w:rPr>
      </w:pPr>
      <w:hyperlink w:anchor="_Toc530330893" w:history="1">
        <w:r w:rsidR="006D3B2E" w:rsidRPr="005D3E06">
          <w:rPr>
            <w:rStyle w:val="Hyperlink"/>
            <w:noProof/>
          </w:rPr>
          <w:t>Table 5.1 – Oil Export Measured Areas</w:t>
        </w:r>
        <w:r w:rsidR="006D3B2E">
          <w:rPr>
            <w:noProof/>
            <w:webHidden/>
          </w:rPr>
          <w:tab/>
        </w:r>
        <w:r w:rsidR="006D3B2E">
          <w:rPr>
            <w:noProof/>
            <w:webHidden/>
          </w:rPr>
          <w:fldChar w:fldCharType="begin"/>
        </w:r>
        <w:r w:rsidR="006D3B2E">
          <w:rPr>
            <w:noProof/>
            <w:webHidden/>
          </w:rPr>
          <w:instrText xml:space="preserve"> PAGEREF _Toc530330893 \h </w:instrText>
        </w:r>
        <w:r w:rsidR="006D3B2E">
          <w:rPr>
            <w:noProof/>
            <w:webHidden/>
          </w:rPr>
        </w:r>
        <w:r w:rsidR="006D3B2E">
          <w:rPr>
            <w:noProof/>
            <w:webHidden/>
          </w:rPr>
          <w:fldChar w:fldCharType="separate"/>
        </w:r>
        <w:r w:rsidR="006D3B2E">
          <w:rPr>
            <w:noProof/>
            <w:webHidden/>
          </w:rPr>
          <w:t>8</w:t>
        </w:r>
        <w:r w:rsidR="006D3B2E">
          <w:rPr>
            <w:noProof/>
            <w:webHidden/>
          </w:rPr>
          <w:fldChar w:fldCharType="end"/>
        </w:r>
      </w:hyperlink>
    </w:p>
    <w:p w14:paraId="00D64295" w14:textId="77777777" w:rsidR="006D3B2E" w:rsidRDefault="00910F82">
      <w:pPr>
        <w:pStyle w:val="TableofFigures"/>
        <w:tabs>
          <w:tab w:val="right" w:leader="dot" w:pos="9350"/>
        </w:tabs>
        <w:rPr>
          <w:rFonts w:asciiTheme="minorHAnsi" w:eastAsiaTheme="minorEastAsia" w:hAnsiTheme="minorHAnsi" w:cstheme="minorBidi"/>
          <w:noProof/>
        </w:rPr>
      </w:pPr>
      <w:hyperlink w:anchor="_Toc530330894" w:history="1">
        <w:r w:rsidR="006D3B2E" w:rsidRPr="005D3E06">
          <w:rPr>
            <w:rStyle w:val="Hyperlink"/>
            <w:noProof/>
          </w:rPr>
          <w:t>Table 5.2 – Gas Export Measured Features</w:t>
        </w:r>
        <w:r w:rsidR="006D3B2E">
          <w:rPr>
            <w:noProof/>
            <w:webHidden/>
          </w:rPr>
          <w:tab/>
        </w:r>
        <w:r w:rsidR="006D3B2E">
          <w:rPr>
            <w:noProof/>
            <w:webHidden/>
          </w:rPr>
          <w:fldChar w:fldCharType="begin"/>
        </w:r>
        <w:r w:rsidR="006D3B2E">
          <w:rPr>
            <w:noProof/>
            <w:webHidden/>
          </w:rPr>
          <w:instrText xml:space="preserve"> PAGEREF _Toc530330894 \h </w:instrText>
        </w:r>
        <w:r w:rsidR="006D3B2E">
          <w:rPr>
            <w:noProof/>
            <w:webHidden/>
          </w:rPr>
        </w:r>
        <w:r w:rsidR="006D3B2E">
          <w:rPr>
            <w:noProof/>
            <w:webHidden/>
          </w:rPr>
          <w:fldChar w:fldCharType="separate"/>
        </w:r>
        <w:r w:rsidR="006D3B2E">
          <w:rPr>
            <w:noProof/>
            <w:webHidden/>
          </w:rPr>
          <w:t>11</w:t>
        </w:r>
        <w:r w:rsidR="006D3B2E">
          <w:rPr>
            <w:noProof/>
            <w:webHidden/>
          </w:rPr>
          <w:fldChar w:fldCharType="end"/>
        </w:r>
      </w:hyperlink>
    </w:p>
    <w:p w14:paraId="36C4F265" w14:textId="77777777" w:rsidR="006D3B2E" w:rsidRDefault="00910F82">
      <w:pPr>
        <w:pStyle w:val="TableofFigures"/>
        <w:tabs>
          <w:tab w:val="right" w:leader="dot" w:pos="9350"/>
        </w:tabs>
        <w:rPr>
          <w:rFonts w:asciiTheme="minorHAnsi" w:eastAsiaTheme="minorEastAsia" w:hAnsiTheme="minorHAnsi" w:cstheme="minorBidi"/>
          <w:noProof/>
        </w:rPr>
      </w:pPr>
      <w:hyperlink w:anchor="_Toc530330895" w:history="1">
        <w:r w:rsidR="006D3B2E" w:rsidRPr="005D3E06">
          <w:rPr>
            <w:rStyle w:val="Hyperlink"/>
            <w:noProof/>
          </w:rPr>
          <w:t>Table 8.1: Minimum Required Wall Thickness Evaluation</w:t>
        </w:r>
        <w:r w:rsidR="006D3B2E">
          <w:rPr>
            <w:noProof/>
            <w:webHidden/>
          </w:rPr>
          <w:tab/>
        </w:r>
        <w:r w:rsidR="006D3B2E">
          <w:rPr>
            <w:noProof/>
            <w:webHidden/>
          </w:rPr>
          <w:fldChar w:fldCharType="begin"/>
        </w:r>
        <w:r w:rsidR="006D3B2E">
          <w:rPr>
            <w:noProof/>
            <w:webHidden/>
          </w:rPr>
          <w:instrText xml:space="preserve"> PAGEREF _Toc530330895 \h </w:instrText>
        </w:r>
        <w:r w:rsidR="006D3B2E">
          <w:rPr>
            <w:noProof/>
            <w:webHidden/>
          </w:rPr>
        </w:r>
        <w:r w:rsidR="006D3B2E">
          <w:rPr>
            <w:noProof/>
            <w:webHidden/>
          </w:rPr>
          <w:fldChar w:fldCharType="separate"/>
        </w:r>
        <w:r w:rsidR="006D3B2E">
          <w:rPr>
            <w:noProof/>
            <w:webHidden/>
          </w:rPr>
          <w:t>15</w:t>
        </w:r>
        <w:r w:rsidR="006D3B2E">
          <w:rPr>
            <w:noProof/>
            <w:webHidden/>
          </w:rPr>
          <w:fldChar w:fldCharType="end"/>
        </w:r>
      </w:hyperlink>
    </w:p>
    <w:p w14:paraId="085BB9B9" w14:textId="77777777" w:rsidR="00811293" w:rsidRDefault="00224D19" w:rsidP="00811293">
      <w:r>
        <w:fldChar w:fldCharType="end"/>
      </w:r>
    </w:p>
    <w:p w14:paraId="41F0A188" w14:textId="77777777" w:rsidR="00811293" w:rsidRDefault="00811293" w:rsidP="00811293">
      <w:pPr>
        <w:spacing w:after="0" w:line="240" w:lineRule="auto"/>
        <w:jc w:val="left"/>
      </w:pPr>
      <w:r>
        <w:br w:type="page"/>
      </w:r>
    </w:p>
    <w:p w14:paraId="4771C881" w14:textId="77777777" w:rsidR="00811293" w:rsidRPr="008509AC" w:rsidRDefault="00811293" w:rsidP="00811293">
      <w:pPr>
        <w:pStyle w:val="Heading6"/>
        <w:numPr>
          <w:ilvl w:val="0"/>
          <w:numId w:val="0"/>
        </w:numPr>
        <w:pBdr>
          <w:bottom w:val="double" w:sz="6" w:space="10" w:color="auto"/>
        </w:pBdr>
        <w:jc w:val="center"/>
        <w:rPr>
          <w:b/>
          <w:i w:val="0"/>
          <w:caps/>
        </w:rPr>
      </w:pPr>
      <w:r w:rsidRPr="008509AC">
        <w:rPr>
          <w:b/>
          <w:i w:val="0"/>
          <w:sz w:val="28"/>
          <w:szCs w:val="28"/>
        </w:rPr>
        <w:lastRenderedPageBreak/>
        <w:t>A</w:t>
      </w:r>
      <w:r>
        <w:rPr>
          <w:b/>
          <w:i w:val="0"/>
          <w:sz w:val="28"/>
          <w:szCs w:val="28"/>
        </w:rPr>
        <w:t>bbreviations</w:t>
      </w:r>
    </w:p>
    <w:p w14:paraId="7325DE7E" w14:textId="77777777" w:rsidR="00811293" w:rsidRDefault="00811293" w:rsidP="00811293">
      <w:pPr>
        <w:spacing w:after="0" w:line="240" w:lineRule="auto"/>
        <w:jc w:val="left"/>
      </w:pPr>
    </w:p>
    <w:p w14:paraId="0ED57B9E" w14:textId="77777777" w:rsidR="00482EDC" w:rsidRDefault="00482EDC" w:rsidP="00811293">
      <w:pPr>
        <w:tabs>
          <w:tab w:val="left" w:pos="1440"/>
        </w:tabs>
        <w:spacing w:after="0" w:line="240" w:lineRule="auto"/>
        <w:jc w:val="left"/>
      </w:pPr>
      <w:r>
        <w:t>APC</w:t>
      </w:r>
      <w:r>
        <w:tab/>
        <w:t>Anadarko Petroleum Corporation</w:t>
      </w:r>
    </w:p>
    <w:p w14:paraId="05963568" w14:textId="0EDE5F98" w:rsidR="00C21BBA" w:rsidRDefault="00C21BBA" w:rsidP="00811293">
      <w:pPr>
        <w:tabs>
          <w:tab w:val="left" w:pos="1440"/>
        </w:tabs>
        <w:spacing w:after="0" w:line="240" w:lineRule="auto"/>
        <w:jc w:val="left"/>
      </w:pPr>
      <w:r>
        <w:t xml:space="preserve">FFS </w:t>
      </w:r>
      <w:r>
        <w:tab/>
        <w:t>Fitness for service</w:t>
      </w:r>
    </w:p>
    <w:p w14:paraId="399E743F" w14:textId="756F40FF" w:rsidR="00C21BBA" w:rsidRDefault="00C21BBA" w:rsidP="00811293">
      <w:pPr>
        <w:tabs>
          <w:tab w:val="left" w:pos="1440"/>
        </w:tabs>
        <w:spacing w:after="0" w:line="240" w:lineRule="auto"/>
        <w:jc w:val="left"/>
      </w:pPr>
      <w:r>
        <w:t>FCA</w:t>
      </w:r>
      <w:r>
        <w:tab/>
        <w:t>Future corrosion allowance, typically in inch</w:t>
      </w:r>
    </w:p>
    <w:p w14:paraId="07202E07" w14:textId="40B7004C" w:rsidR="00EC55A4" w:rsidRDefault="00EC55A4" w:rsidP="00811293">
      <w:pPr>
        <w:tabs>
          <w:tab w:val="left" w:pos="1440"/>
        </w:tabs>
        <w:spacing w:after="0" w:line="240" w:lineRule="auto"/>
        <w:jc w:val="left"/>
      </w:pPr>
      <w:r>
        <w:t>PEC</w:t>
      </w:r>
      <w:r>
        <w:tab/>
        <w:t>Pulse Eddy Current</w:t>
      </w:r>
    </w:p>
    <w:p w14:paraId="265908E5" w14:textId="77B08810" w:rsidR="00EC55A4" w:rsidRDefault="00EC55A4" w:rsidP="00811293">
      <w:pPr>
        <w:tabs>
          <w:tab w:val="left" w:pos="1440"/>
        </w:tabs>
        <w:spacing w:after="0" w:line="240" w:lineRule="auto"/>
        <w:jc w:val="left"/>
      </w:pPr>
      <w:r>
        <w:t>UT</w:t>
      </w:r>
      <w:r>
        <w:tab/>
        <w:t>Ultrasound Thickness</w:t>
      </w:r>
    </w:p>
    <w:p w14:paraId="481D6C46" w14:textId="77777777" w:rsidR="00C21BBA" w:rsidRDefault="00C21BBA" w:rsidP="00811293">
      <w:pPr>
        <w:tabs>
          <w:tab w:val="left" w:pos="1440"/>
        </w:tabs>
        <w:spacing w:after="0" w:line="240" w:lineRule="auto"/>
        <w:jc w:val="left"/>
      </w:pPr>
    </w:p>
    <w:p w14:paraId="6D2FA990" w14:textId="77777777" w:rsidR="00360964" w:rsidRDefault="00360964" w:rsidP="00811293">
      <w:pPr>
        <w:tabs>
          <w:tab w:val="left" w:pos="1440"/>
        </w:tabs>
        <w:spacing w:after="0" w:line="240" w:lineRule="auto"/>
        <w:jc w:val="left"/>
      </w:pPr>
    </w:p>
    <w:p w14:paraId="301A15C0" w14:textId="77777777" w:rsidR="00811293" w:rsidRDefault="00811293" w:rsidP="00811293"/>
    <w:p w14:paraId="73C12802" w14:textId="77777777" w:rsidR="00811293" w:rsidRDefault="00811293" w:rsidP="00811293">
      <w:pPr>
        <w:sectPr w:rsidR="00811293" w:rsidSect="00586A46">
          <w:headerReference w:type="default" r:id="rId11"/>
          <w:footerReference w:type="default" r:id="rId12"/>
          <w:pgSz w:w="12240" w:h="15840" w:code="1"/>
          <w:pgMar w:top="1440" w:right="1440" w:bottom="1440" w:left="1440" w:header="720" w:footer="432" w:gutter="0"/>
          <w:pgNumType w:fmt="lowerRoman" w:start="1"/>
          <w:cols w:space="720"/>
          <w:docGrid w:linePitch="360"/>
        </w:sectPr>
      </w:pPr>
    </w:p>
    <w:p w14:paraId="5428DCF2" w14:textId="77777777" w:rsidR="001C1C15" w:rsidRDefault="001C1C15" w:rsidP="002E0684">
      <w:pPr>
        <w:pStyle w:val="Heading1"/>
        <w:spacing w:before="0"/>
      </w:pPr>
      <w:bookmarkStart w:id="104" w:name="_Toc530401115"/>
      <w:bookmarkStart w:id="105" w:name="_Toc287540087"/>
      <w:r>
        <w:lastRenderedPageBreak/>
        <w:t>Summary</w:t>
      </w:r>
      <w:bookmarkEnd w:id="104"/>
    </w:p>
    <w:p w14:paraId="3EB11272" w14:textId="7FEFA127" w:rsidR="00B87442" w:rsidRDefault="004321DC" w:rsidP="00B87442">
      <w:commentRangeStart w:id="106"/>
      <w:r w:rsidRPr="004321DC">
        <w:rPr>
          <w:highlight w:val="yellow"/>
        </w:rPr>
        <w:t>TBA</w:t>
      </w:r>
      <w:commentRangeEnd w:id="106"/>
      <w:r w:rsidR="00645F74">
        <w:rPr>
          <w:rStyle w:val="CommentReference"/>
        </w:rPr>
        <w:commentReference w:id="106"/>
      </w:r>
    </w:p>
    <w:p w14:paraId="0FB6083E" w14:textId="77777777" w:rsidR="00A91FFB" w:rsidRDefault="00A91FFB" w:rsidP="00A91FFB">
      <w:r>
        <w:t>Recommend to:</w:t>
      </w:r>
    </w:p>
    <w:p w14:paraId="5566E0E7" w14:textId="77777777" w:rsidR="00A91FFB" w:rsidRDefault="00A91FFB" w:rsidP="00A91FFB">
      <w:pPr>
        <w:pStyle w:val="ListParagraph"/>
        <w:numPr>
          <w:ilvl w:val="0"/>
          <w:numId w:val="29"/>
        </w:numPr>
      </w:pPr>
      <w:r>
        <w:t>Find root cause of corrosion. Implement corrosion mitigation measures (Coatings etc.) accordingly.</w:t>
      </w:r>
    </w:p>
    <w:p w14:paraId="66CEE877" w14:textId="77777777" w:rsidR="00A91FFB" w:rsidRDefault="00A91FFB" w:rsidP="00A91FFB">
      <w:pPr>
        <w:pStyle w:val="ListParagraph"/>
        <w:numPr>
          <w:ilvl w:val="0"/>
          <w:numId w:val="29"/>
        </w:numPr>
      </w:pPr>
      <w:r>
        <w:t>Utilize the current UT readings as baseline and take new measurements (suggest after 1 year period)</w:t>
      </w:r>
    </w:p>
    <w:p w14:paraId="2AB9024F" w14:textId="77777777" w:rsidR="00A91FFB" w:rsidRDefault="00A91FFB" w:rsidP="00A91FFB">
      <w:pPr>
        <w:pStyle w:val="ListParagraph"/>
        <w:numPr>
          <w:ilvl w:val="0"/>
          <w:numId w:val="29"/>
        </w:numPr>
      </w:pPr>
      <w:r>
        <w:t>To establish a more certain future corrosion rate and thus more certain life.</w:t>
      </w:r>
    </w:p>
    <w:p w14:paraId="169A6BD1" w14:textId="77777777" w:rsidR="00A91FFB" w:rsidRDefault="00A91FFB" w:rsidP="00A91FFB">
      <w:pPr>
        <w:pStyle w:val="ListParagraph"/>
        <w:numPr>
          <w:ilvl w:val="0"/>
          <w:numId w:val="29"/>
        </w:numPr>
        <w:rPr>
          <w:ins w:id="107" w:author="Vinanti Shah" w:date="2018-11-19T16:38:00Z"/>
        </w:rPr>
      </w:pPr>
      <w:r>
        <w:t>Future measurement frequency can thus be based on condition based monitoring (</w:t>
      </w:r>
      <w:commentRangeStart w:id="108"/>
      <w:r>
        <w:t>CBM</w:t>
      </w:r>
      <w:commentRangeEnd w:id="108"/>
      <w:r w:rsidR="0071357A">
        <w:rPr>
          <w:rStyle w:val="CommentReference"/>
        </w:rPr>
        <w:commentReference w:id="108"/>
      </w:r>
      <w:r>
        <w:t>)</w:t>
      </w:r>
    </w:p>
    <w:p w14:paraId="166E8FD9" w14:textId="588081DA" w:rsidR="0071357A" w:rsidRDefault="0071357A" w:rsidP="007D2E6A">
      <w:pPr>
        <w:rPr>
          <w:ins w:id="109" w:author="Vinanti Shah" w:date="2018-11-19T16:39:00Z"/>
        </w:rPr>
      </w:pPr>
      <w:ins w:id="110" w:author="Vinanti Shah" w:date="2018-11-19T16:39:00Z">
        <w:r>
          <w:t>Summary Tables:</w:t>
        </w:r>
      </w:ins>
    </w:p>
    <w:p w14:paraId="55025E5D" w14:textId="0D50E64D" w:rsidR="0071357A" w:rsidRDefault="0071357A" w:rsidP="007D2E6A">
      <w:pPr>
        <w:rPr>
          <w:ins w:id="111" w:author="Vinanti Shah" w:date="2018-11-19T16:39:00Z"/>
        </w:rPr>
      </w:pPr>
      <w:ins w:id="112" w:author="Vinanti Shah" w:date="2018-11-19T16:39:00Z">
        <w:r>
          <w:t>Oil Export</w:t>
        </w:r>
      </w:ins>
    </w:p>
    <w:tbl>
      <w:tblPr>
        <w:tblStyle w:val="TableGrid"/>
        <w:tblW w:w="0" w:type="auto"/>
        <w:tblLook w:val="0420" w:firstRow="1" w:lastRow="0" w:firstColumn="0" w:lastColumn="0" w:noHBand="0" w:noVBand="1"/>
      </w:tblPr>
      <w:tblGrid>
        <w:gridCol w:w="3358"/>
        <w:gridCol w:w="1277"/>
        <w:gridCol w:w="911"/>
        <w:gridCol w:w="1277"/>
        <w:gridCol w:w="911"/>
      </w:tblGrid>
      <w:tr w:rsidR="0071357A" w:rsidRPr="0071357A" w14:paraId="3BEA1B5C" w14:textId="77777777" w:rsidTr="007D2E6A">
        <w:trPr>
          <w:trHeight w:val="584"/>
          <w:ins w:id="113" w:author="Vinanti Shah" w:date="2018-11-19T16:39:00Z"/>
        </w:trPr>
        <w:tc>
          <w:tcPr>
            <w:tcW w:w="0" w:type="auto"/>
            <w:vMerge w:val="restart"/>
            <w:hideMark/>
          </w:tcPr>
          <w:p w14:paraId="08DCD525" w14:textId="77777777" w:rsidR="0071357A" w:rsidRPr="007D2E6A" w:rsidRDefault="0071357A" w:rsidP="0071357A">
            <w:pPr>
              <w:spacing w:after="0" w:line="240" w:lineRule="auto"/>
              <w:jc w:val="center"/>
              <w:rPr>
                <w:ins w:id="114" w:author="Vinanti Shah" w:date="2018-11-19T16:39:00Z"/>
                <w:rFonts w:asciiTheme="minorHAnsi" w:eastAsia="Times New Roman" w:hAnsiTheme="minorHAnsi" w:cs="Arial"/>
              </w:rPr>
            </w:pPr>
            <w:ins w:id="115" w:author="Vinanti Shah" w:date="2018-11-19T16:39:00Z">
              <w:r w:rsidRPr="007D2E6A">
                <w:rPr>
                  <w:rFonts w:asciiTheme="minorHAnsi" w:eastAsia="Times New Roman" w:hAnsiTheme="minorHAnsi" w:cs="Arial"/>
                  <w:b/>
                  <w:bCs/>
                  <w:color w:val="FFFFFF" w:themeColor="light1"/>
                  <w:kern w:val="24"/>
                </w:rPr>
                <w:t>Assessment Area</w:t>
              </w:r>
            </w:ins>
          </w:p>
        </w:tc>
        <w:tc>
          <w:tcPr>
            <w:tcW w:w="0" w:type="auto"/>
            <w:gridSpan w:val="2"/>
            <w:hideMark/>
          </w:tcPr>
          <w:p w14:paraId="1AE9A829" w14:textId="77777777" w:rsidR="0071357A" w:rsidRPr="007D2E6A" w:rsidRDefault="0071357A" w:rsidP="0071357A">
            <w:pPr>
              <w:spacing w:after="0" w:line="240" w:lineRule="auto"/>
              <w:jc w:val="center"/>
              <w:rPr>
                <w:ins w:id="116" w:author="Vinanti Shah" w:date="2018-11-19T16:39:00Z"/>
                <w:rFonts w:asciiTheme="minorHAnsi" w:eastAsia="Times New Roman" w:hAnsiTheme="minorHAnsi" w:cs="Arial"/>
              </w:rPr>
            </w:pPr>
            <w:ins w:id="117" w:author="Vinanti Shah" w:date="2018-11-19T16:39:00Z">
              <w:r w:rsidRPr="007D2E6A">
                <w:rPr>
                  <w:rFonts w:asciiTheme="minorHAnsi" w:eastAsia="Times New Roman" w:hAnsiTheme="minorHAnsi" w:cs="Arial"/>
                  <w:b/>
                  <w:bCs/>
                  <w:color w:val="FFFFFF" w:themeColor="light1"/>
                  <w:kern w:val="24"/>
                </w:rPr>
                <w:t xml:space="preserve">API 579 – Level 1 </w:t>
              </w:r>
            </w:ins>
          </w:p>
        </w:tc>
        <w:tc>
          <w:tcPr>
            <w:tcW w:w="0" w:type="auto"/>
            <w:gridSpan w:val="2"/>
            <w:hideMark/>
          </w:tcPr>
          <w:p w14:paraId="10E4FDD2" w14:textId="77777777" w:rsidR="0071357A" w:rsidRPr="007D2E6A" w:rsidRDefault="0071357A" w:rsidP="0071357A">
            <w:pPr>
              <w:spacing w:after="0" w:line="240" w:lineRule="auto"/>
              <w:jc w:val="center"/>
              <w:rPr>
                <w:ins w:id="118" w:author="Vinanti Shah" w:date="2018-11-19T16:39:00Z"/>
                <w:rFonts w:asciiTheme="minorHAnsi" w:eastAsia="Times New Roman" w:hAnsiTheme="minorHAnsi" w:cs="Arial"/>
              </w:rPr>
            </w:pPr>
            <w:ins w:id="119" w:author="Vinanti Shah" w:date="2018-11-19T16:39:00Z">
              <w:r w:rsidRPr="007D2E6A">
                <w:rPr>
                  <w:rFonts w:asciiTheme="minorHAnsi" w:eastAsia="Times New Roman" w:hAnsiTheme="minorHAnsi" w:cs="Arial"/>
                  <w:b/>
                  <w:bCs/>
                  <w:color w:val="FFFFFF" w:themeColor="light1"/>
                  <w:kern w:val="24"/>
                </w:rPr>
                <w:t>API 579 – Level 2</w:t>
              </w:r>
            </w:ins>
          </w:p>
        </w:tc>
      </w:tr>
      <w:tr w:rsidR="0071357A" w:rsidRPr="0071357A" w14:paraId="7F845CFA" w14:textId="77777777" w:rsidTr="007D2E6A">
        <w:trPr>
          <w:trHeight w:val="584"/>
          <w:ins w:id="120" w:author="Vinanti Shah" w:date="2018-11-19T16:39:00Z"/>
        </w:trPr>
        <w:tc>
          <w:tcPr>
            <w:tcW w:w="0" w:type="auto"/>
            <w:vMerge/>
            <w:hideMark/>
          </w:tcPr>
          <w:p w14:paraId="1F28697F" w14:textId="77777777" w:rsidR="0071357A" w:rsidRPr="0071357A" w:rsidRDefault="0071357A" w:rsidP="0071357A">
            <w:pPr>
              <w:spacing w:after="0" w:line="240" w:lineRule="auto"/>
              <w:jc w:val="left"/>
              <w:rPr>
                <w:ins w:id="121" w:author="Vinanti Shah" w:date="2018-11-19T16:39:00Z"/>
                <w:rFonts w:asciiTheme="minorHAnsi" w:eastAsia="Times New Roman" w:hAnsiTheme="minorHAnsi" w:cs="Arial"/>
                <w:rPrChange w:id="122" w:author="Vinanti Shah" w:date="2018-11-19T16:40:00Z">
                  <w:rPr>
                    <w:ins w:id="123" w:author="Vinanti Shah" w:date="2018-11-19T16:39:00Z"/>
                    <w:rFonts w:ascii="Arial" w:eastAsia="Times New Roman" w:hAnsi="Arial" w:cs="Arial"/>
                    <w:sz w:val="36"/>
                    <w:szCs w:val="36"/>
                  </w:rPr>
                </w:rPrChange>
              </w:rPr>
            </w:pPr>
          </w:p>
        </w:tc>
        <w:tc>
          <w:tcPr>
            <w:tcW w:w="0" w:type="auto"/>
            <w:hideMark/>
          </w:tcPr>
          <w:p w14:paraId="6C63F524" w14:textId="77777777" w:rsidR="0071357A" w:rsidRPr="007D2E6A" w:rsidRDefault="0071357A" w:rsidP="0071357A">
            <w:pPr>
              <w:spacing w:after="0" w:line="240" w:lineRule="auto"/>
              <w:jc w:val="center"/>
              <w:rPr>
                <w:ins w:id="124" w:author="Vinanti Shah" w:date="2018-11-19T16:39:00Z"/>
                <w:rFonts w:asciiTheme="minorHAnsi" w:eastAsia="Times New Roman" w:hAnsiTheme="minorHAnsi" w:cs="Arial"/>
              </w:rPr>
            </w:pPr>
            <w:ins w:id="125" w:author="Vinanti Shah" w:date="2018-11-19T16:39:00Z">
              <w:r w:rsidRPr="007D2E6A">
                <w:rPr>
                  <w:rFonts w:asciiTheme="minorHAnsi" w:eastAsia="Times New Roman" w:hAnsiTheme="minorHAnsi" w:cs="Arial"/>
                  <w:color w:val="000000" w:themeColor="dark1"/>
                  <w:kern w:val="24"/>
                </w:rPr>
                <w:t>MAWP (psi)</w:t>
              </w:r>
            </w:ins>
          </w:p>
        </w:tc>
        <w:tc>
          <w:tcPr>
            <w:tcW w:w="0" w:type="auto"/>
            <w:hideMark/>
          </w:tcPr>
          <w:p w14:paraId="51C05545" w14:textId="77777777" w:rsidR="0071357A" w:rsidRPr="007D2E6A" w:rsidRDefault="0071357A" w:rsidP="0071357A">
            <w:pPr>
              <w:spacing w:after="0" w:line="240" w:lineRule="auto"/>
              <w:jc w:val="center"/>
              <w:rPr>
                <w:ins w:id="126" w:author="Vinanti Shah" w:date="2018-11-19T16:39:00Z"/>
                <w:rFonts w:asciiTheme="minorHAnsi" w:eastAsia="Times New Roman" w:hAnsiTheme="minorHAnsi" w:cs="Arial"/>
              </w:rPr>
            </w:pPr>
            <w:ins w:id="127" w:author="Vinanti Shah" w:date="2018-11-19T16:39:00Z">
              <w:r w:rsidRPr="007D2E6A">
                <w:rPr>
                  <w:rFonts w:asciiTheme="minorHAnsi" w:eastAsia="Times New Roman" w:hAnsiTheme="minorHAnsi" w:cs="Arial"/>
                  <w:color w:val="000000" w:themeColor="dark1"/>
                  <w:kern w:val="24"/>
                </w:rPr>
                <w:t>FCA (in)</w:t>
              </w:r>
            </w:ins>
          </w:p>
        </w:tc>
        <w:tc>
          <w:tcPr>
            <w:tcW w:w="0" w:type="auto"/>
            <w:hideMark/>
          </w:tcPr>
          <w:p w14:paraId="5A94272F" w14:textId="77777777" w:rsidR="0071357A" w:rsidRPr="007D2E6A" w:rsidRDefault="0071357A" w:rsidP="0071357A">
            <w:pPr>
              <w:spacing w:after="0" w:line="240" w:lineRule="auto"/>
              <w:jc w:val="center"/>
              <w:rPr>
                <w:ins w:id="128" w:author="Vinanti Shah" w:date="2018-11-19T16:39:00Z"/>
                <w:rFonts w:asciiTheme="minorHAnsi" w:eastAsia="Times New Roman" w:hAnsiTheme="minorHAnsi" w:cs="Arial"/>
              </w:rPr>
            </w:pPr>
            <w:ins w:id="129" w:author="Vinanti Shah" w:date="2018-11-19T16:39:00Z">
              <w:r w:rsidRPr="007D2E6A">
                <w:rPr>
                  <w:rFonts w:asciiTheme="minorHAnsi" w:eastAsia="Times New Roman" w:hAnsiTheme="minorHAnsi" w:cs="Arial"/>
                  <w:color w:val="000000" w:themeColor="text1"/>
                  <w:kern w:val="24"/>
                </w:rPr>
                <w:t>MAWP (psi)</w:t>
              </w:r>
            </w:ins>
          </w:p>
        </w:tc>
        <w:tc>
          <w:tcPr>
            <w:tcW w:w="0" w:type="auto"/>
            <w:hideMark/>
          </w:tcPr>
          <w:p w14:paraId="00B01E3B" w14:textId="77777777" w:rsidR="0071357A" w:rsidRPr="007D2E6A" w:rsidRDefault="0071357A" w:rsidP="0071357A">
            <w:pPr>
              <w:spacing w:after="0" w:line="240" w:lineRule="auto"/>
              <w:jc w:val="center"/>
              <w:rPr>
                <w:ins w:id="130" w:author="Vinanti Shah" w:date="2018-11-19T16:39:00Z"/>
                <w:rFonts w:asciiTheme="minorHAnsi" w:eastAsia="Times New Roman" w:hAnsiTheme="minorHAnsi" w:cs="Arial"/>
              </w:rPr>
            </w:pPr>
            <w:ins w:id="131" w:author="Vinanti Shah" w:date="2018-11-19T16:39:00Z">
              <w:r w:rsidRPr="007D2E6A">
                <w:rPr>
                  <w:rFonts w:asciiTheme="minorHAnsi" w:eastAsia="Times New Roman" w:hAnsiTheme="minorHAnsi" w:cs="Arial"/>
                  <w:color w:val="000000" w:themeColor="text1"/>
                  <w:kern w:val="24"/>
                </w:rPr>
                <w:t>FCA (in)</w:t>
              </w:r>
            </w:ins>
          </w:p>
        </w:tc>
      </w:tr>
      <w:tr w:rsidR="0071357A" w:rsidRPr="0071357A" w14:paraId="035FE992" w14:textId="77777777" w:rsidTr="007D2E6A">
        <w:trPr>
          <w:trHeight w:val="584"/>
          <w:ins w:id="132" w:author="Vinanti Shah" w:date="2018-11-19T16:39:00Z"/>
        </w:trPr>
        <w:tc>
          <w:tcPr>
            <w:tcW w:w="0" w:type="auto"/>
            <w:hideMark/>
          </w:tcPr>
          <w:p w14:paraId="13EFCEB9" w14:textId="77777777" w:rsidR="0071357A" w:rsidRPr="007D2E6A" w:rsidRDefault="0071357A" w:rsidP="0071357A">
            <w:pPr>
              <w:spacing w:after="0" w:line="240" w:lineRule="auto"/>
              <w:jc w:val="left"/>
              <w:rPr>
                <w:ins w:id="133" w:author="Vinanti Shah" w:date="2018-11-19T16:39:00Z"/>
                <w:rFonts w:asciiTheme="minorHAnsi" w:eastAsia="Times New Roman" w:hAnsiTheme="minorHAnsi" w:cs="Arial"/>
              </w:rPr>
            </w:pPr>
            <w:ins w:id="134" w:author="Vinanti Shah" w:date="2018-11-19T16:39:00Z">
              <w:r w:rsidRPr="007D2E6A">
                <w:rPr>
                  <w:rFonts w:asciiTheme="minorHAnsi" w:eastAsia="Times New Roman" w:hAnsiTheme="minorHAnsi" w:cs="Arial"/>
                  <w:color w:val="000000" w:themeColor="dark1"/>
                  <w:kern w:val="24"/>
                  <w:u w:val="single"/>
                </w:rPr>
                <w:t xml:space="preserve">Feature 4 </w:t>
              </w:r>
            </w:ins>
          </w:p>
          <w:p w14:paraId="71DA3D6F" w14:textId="77777777" w:rsidR="0071357A" w:rsidRPr="007D2E6A" w:rsidRDefault="0071357A" w:rsidP="0071357A">
            <w:pPr>
              <w:spacing w:after="0" w:line="240" w:lineRule="auto"/>
              <w:jc w:val="left"/>
              <w:rPr>
                <w:ins w:id="135" w:author="Vinanti Shah" w:date="2018-11-19T16:39:00Z"/>
                <w:rFonts w:asciiTheme="minorHAnsi" w:eastAsia="Times New Roman" w:hAnsiTheme="minorHAnsi" w:cs="Arial"/>
              </w:rPr>
            </w:pPr>
            <w:ins w:id="136" w:author="Vinanti Shah" w:date="2018-11-19T16:39:00Z">
              <w:r w:rsidRPr="007D2E6A">
                <w:rPr>
                  <w:rFonts w:asciiTheme="minorHAnsi" w:eastAsia="Times New Roman" w:hAnsiTheme="minorHAnsi" w:cs="Arial"/>
                  <w:color w:val="000000" w:themeColor="dark1"/>
                  <w:kern w:val="24"/>
                  <w:u w:val="single"/>
                </w:rPr>
                <w:t>12” x 16” – Uniform Corr. Rate</w:t>
              </w:r>
            </w:ins>
          </w:p>
        </w:tc>
        <w:tc>
          <w:tcPr>
            <w:tcW w:w="0" w:type="auto"/>
            <w:hideMark/>
          </w:tcPr>
          <w:p w14:paraId="5C73CE4C" w14:textId="77777777" w:rsidR="0071357A" w:rsidRPr="007D2E6A" w:rsidRDefault="0071357A" w:rsidP="0071357A">
            <w:pPr>
              <w:spacing w:after="0" w:line="240" w:lineRule="auto"/>
              <w:jc w:val="center"/>
              <w:rPr>
                <w:ins w:id="137" w:author="Vinanti Shah" w:date="2018-11-19T16:39:00Z"/>
                <w:rFonts w:asciiTheme="minorHAnsi" w:eastAsia="Times New Roman" w:hAnsiTheme="minorHAnsi" w:cs="Arial"/>
              </w:rPr>
            </w:pPr>
            <w:ins w:id="138" w:author="Vinanti Shah" w:date="2018-11-19T16:39:00Z">
              <w:r w:rsidRPr="007D2E6A">
                <w:rPr>
                  <w:rFonts w:asciiTheme="minorHAnsi" w:eastAsia="Times New Roman" w:hAnsiTheme="minorHAnsi" w:cs="Arial"/>
                  <w:color w:val="000000" w:themeColor="dark1"/>
                  <w:kern w:val="24"/>
                  <w:u w:val="single"/>
                </w:rPr>
                <w:t>2700</w:t>
              </w:r>
            </w:ins>
          </w:p>
        </w:tc>
        <w:tc>
          <w:tcPr>
            <w:tcW w:w="0" w:type="auto"/>
            <w:hideMark/>
          </w:tcPr>
          <w:p w14:paraId="61BE26EE" w14:textId="77777777" w:rsidR="0071357A" w:rsidRPr="007D2E6A" w:rsidRDefault="0071357A" w:rsidP="0071357A">
            <w:pPr>
              <w:spacing w:after="0" w:line="240" w:lineRule="auto"/>
              <w:jc w:val="center"/>
              <w:rPr>
                <w:ins w:id="139" w:author="Vinanti Shah" w:date="2018-11-19T16:39:00Z"/>
                <w:rFonts w:asciiTheme="minorHAnsi" w:eastAsia="Times New Roman" w:hAnsiTheme="minorHAnsi" w:cs="Arial"/>
              </w:rPr>
            </w:pPr>
            <w:ins w:id="140" w:author="Vinanti Shah" w:date="2018-11-19T16:39:00Z">
              <w:r w:rsidRPr="007D2E6A">
                <w:rPr>
                  <w:rFonts w:asciiTheme="minorHAnsi" w:eastAsia="Times New Roman" w:hAnsiTheme="minorHAnsi" w:cs="Arial"/>
                  <w:color w:val="000000" w:themeColor="dark1"/>
                  <w:kern w:val="24"/>
                  <w:u w:val="single"/>
                </w:rPr>
                <w:t>0.100</w:t>
              </w:r>
            </w:ins>
          </w:p>
        </w:tc>
        <w:tc>
          <w:tcPr>
            <w:tcW w:w="0" w:type="auto"/>
            <w:hideMark/>
          </w:tcPr>
          <w:p w14:paraId="56E852D3" w14:textId="77777777" w:rsidR="0071357A" w:rsidRPr="007D2E6A" w:rsidRDefault="0071357A" w:rsidP="0071357A">
            <w:pPr>
              <w:spacing w:after="0" w:line="240" w:lineRule="auto"/>
              <w:jc w:val="center"/>
              <w:rPr>
                <w:ins w:id="141" w:author="Vinanti Shah" w:date="2018-11-19T16:39:00Z"/>
                <w:rFonts w:asciiTheme="minorHAnsi" w:eastAsia="Times New Roman" w:hAnsiTheme="minorHAnsi" w:cs="Arial"/>
              </w:rPr>
            </w:pPr>
            <w:ins w:id="142" w:author="Vinanti Shah" w:date="2018-11-19T16:39:00Z">
              <w:r w:rsidRPr="007D2E6A">
                <w:rPr>
                  <w:rFonts w:asciiTheme="minorHAnsi" w:eastAsia="Times New Roman" w:hAnsiTheme="minorHAnsi" w:cs="Arial"/>
                  <w:color w:val="000000" w:themeColor="dark1"/>
                  <w:kern w:val="24"/>
                  <w:u w:val="single"/>
                </w:rPr>
                <w:t>2850</w:t>
              </w:r>
            </w:ins>
          </w:p>
        </w:tc>
        <w:tc>
          <w:tcPr>
            <w:tcW w:w="0" w:type="auto"/>
            <w:hideMark/>
          </w:tcPr>
          <w:p w14:paraId="29BE44BE" w14:textId="77777777" w:rsidR="0071357A" w:rsidRPr="007D2E6A" w:rsidRDefault="0071357A" w:rsidP="0071357A">
            <w:pPr>
              <w:spacing w:after="0" w:line="240" w:lineRule="auto"/>
              <w:jc w:val="center"/>
              <w:rPr>
                <w:ins w:id="143" w:author="Vinanti Shah" w:date="2018-11-19T16:39:00Z"/>
                <w:rFonts w:asciiTheme="minorHAnsi" w:eastAsia="Times New Roman" w:hAnsiTheme="minorHAnsi" w:cs="Arial"/>
              </w:rPr>
            </w:pPr>
            <w:ins w:id="144" w:author="Vinanti Shah" w:date="2018-11-19T16:39:00Z">
              <w:r w:rsidRPr="007D2E6A">
                <w:rPr>
                  <w:rFonts w:asciiTheme="minorHAnsi" w:eastAsia="Times New Roman" w:hAnsiTheme="minorHAnsi" w:cs="Arial"/>
                  <w:color w:val="000000" w:themeColor="dark1"/>
                  <w:kern w:val="24"/>
                  <w:u w:val="single"/>
                </w:rPr>
                <w:t>0.127</w:t>
              </w:r>
            </w:ins>
          </w:p>
        </w:tc>
      </w:tr>
      <w:tr w:rsidR="0071357A" w:rsidRPr="0071357A" w14:paraId="717DD399" w14:textId="77777777" w:rsidTr="007D2E6A">
        <w:trPr>
          <w:trHeight w:val="584"/>
          <w:ins w:id="145" w:author="Vinanti Shah" w:date="2018-11-19T16:39:00Z"/>
        </w:trPr>
        <w:tc>
          <w:tcPr>
            <w:tcW w:w="0" w:type="auto"/>
            <w:hideMark/>
          </w:tcPr>
          <w:p w14:paraId="11903087" w14:textId="77777777" w:rsidR="0071357A" w:rsidRPr="007D2E6A" w:rsidRDefault="0071357A" w:rsidP="0071357A">
            <w:pPr>
              <w:spacing w:after="0" w:line="240" w:lineRule="auto"/>
              <w:jc w:val="left"/>
              <w:rPr>
                <w:ins w:id="146" w:author="Vinanti Shah" w:date="2018-11-19T16:39:00Z"/>
                <w:rFonts w:asciiTheme="minorHAnsi" w:eastAsia="Times New Roman" w:hAnsiTheme="minorHAnsi" w:cs="Arial"/>
              </w:rPr>
            </w:pPr>
            <w:ins w:id="147" w:author="Vinanti Shah" w:date="2018-11-19T16:39:00Z">
              <w:r w:rsidRPr="007D2E6A">
                <w:rPr>
                  <w:rFonts w:asciiTheme="minorHAnsi" w:eastAsia="Times New Roman" w:hAnsiTheme="minorHAnsi" w:cs="Arial"/>
                  <w:color w:val="000000" w:themeColor="dark1"/>
                  <w:kern w:val="24"/>
                </w:rPr>
                <w:t xml:space="preserve">Feature 3 </w:t>
              </w:r>
            </w:ins>
          </w:p>
          <w:p w14:paraId="63A25E24" w14:textId="77777777" w:rsidR="0071357A" w:rsidRPr="007D2E6A" w:rsidRDefault="0071357A" w:rsidP="0071357A">
            <w:pPr>
              <w:spacing w:after="0" w:line="240" w:lineRule="auto"/>
              <w:jc w:val="left"/>
              <w:rPr>
                <w:ins w:id="148" w:author="Vinanti Shah" w:date="2018-11-19T16:39:00Z"/>
                <w:rFonts w:asciiTheme="minorHAnsi" w:eastAsia="Times New Roman" w:hAnsiTheme="minorHAnsi" w:cs="Arial"/>
              </w:rPr>
            </w:pPr>
            <w:ins w:id="149" w:author="Vinanti Shah" w:date="2018-11-19T16:39:00Z">
              <w:r w:rsidRPr="007D2E6A">
                <w:rPr>
                  <w:rFonts w:asciiTheme="minorHAnsi" w:eastAsia="Times New Roman" w:hAnsiTheme="minorHAnsi" w:cs="Arial"/>
                  <w:color w:val="000000" w:themeColor="dark1"/>
                  <w:kern w:val="24"/>
                </w:rPr>
                <w:t>6” x 6” – Uniform Corr. Rate</w:t>
              </w:r>
            </w:ins>
          </w:p>
        </w:tc>
        <w:tc>
          <w:tcPr>
            <w:tcW w:w="0" w:type="auto"/>
            <w:hideMark/>
          </w:tcPr>
          <w:p w14:paraId="670286A2" w14:textId="77777777" w:rsidR="0071357A" w:rsidRPr="007D2E6A" w:rsidRDefault="0071357A" w:rsidP="0071357A">
            <w:pPr>
              <w:spacing w:after="0" w:line="240" w:lineRule="auto"/>
              <w:jc w:val="center"/>
              <w:rPr>
                <w:ins w:id="150" w:author="Vinanti Shah" w:date="2018-11-19T16:39:00Z"/>
                <w:rFonts w:asciiTheme="minorHAnsi" w:eastAsia="Times New Roman" w:hAnsiTheme="minorHAnsi" w:cs="Arial"/>
              </w:rPr>
            </w:pPr>
            <w:ins w:id="151" w:author="Vinanti Shah" w:date="2018-11-19T16:39:00Z">
              <w:r w:rsidRPr="007D2E6A">
                <w:rPr>
                  <w:rFonts w:asciiTheme="minorHAnsi" w:eastAsia="Times New Roman" w:hAnsiTheme="minorHAnsi" w:cs="Arial"/>
                  <w:color w:val="000000" w:themeColor="dark1"/>
                  <w:kern w:val="24"/>
                </w:rPr>
                <w:t>3100</w:t>
              </w:r>
            </w:ins>
          </w:p>
        </w:tc>
        <w:tc>
          <w:tcPr>
            <w:tcW w:w="0" w:type="auto"/>
            <w:hideMark/>
          </w:tcPr>
          <w:p w14:paraId="66F3E2D8" w14:textId="77777777" w:rsidR="0071357A" w:rsidRPr="007D2E6A" w:rsidRDefault="0071357A" w:rsidP="0071357A">
            <w:pPr>
              <w:spacing w:after="0" w:line="240" w:lineRule="auto"/>
              <w:jc w:val="center"/>
              <w:rPr>
                <w:ins w:id="152" w:author="Vinanti Shah" w:date="2018-11-19T16:39:00Z"/>
                <w:rFonts w:asciiTheme="minorHAnsi" w:eastAsia="Times New Roman" w:hAnsiTheme="minorHAnsi" w:cs="Arial"/>
              </w:rPr>
            </w:pPr>
            <w:ins w:id="153" w:author="Vinanti Shah" w:date="2018-11-19T16:39:00Z">
              <w:r w:rsidRPr="007D2E6A">
                <w:rPr>
                  <w:rFonts w:asciiTheme="minorHAnsi" w:eastAsia="Times New Roman" w:hAnsiTheme="minorHAnsi" w:cs="Arial"/>
                  <w:color w:val="000000" w:themeColor="dark1"/>
                  <w:kern w:val="24"/>
                </w:rPr>
                <w:t>0.150</w:t>
              </w:r>
            </w:ins>
          </w:p>
        </w:tc>
        <w:tc>
          <w:tcPr>
            <w:tcW w:w="0" w:type="auto"/>
            <w:hideMark/>
          </w:tcPr>
          <w:p w14:paraId="35526B2F" w14:textId="77777777" w:rsidR="0071357A" w:rsidRPr="007D2E6A" w:rsidRDefault="0071357A" w:rsidP="0071357A">
            <w:pPr>
              <w:spacing w:after="0" w:line="240" w:lineRule="auto"/>
              <w:jc w:val="center"/>
              <w:rPr>
                <w:ins w:id="154" w:author="Vinanti Shah" w:date="2018-11-19T16:39:00Z"/>
                <w:rFonts w:asciiTheme="minorHAnsi" w:eastAsia="Times New Roman" w:hAnsiTheme="minorHAnsi" w:cs="Arial"/>
              </w:rPr>
            </w:pPr>
            <w:ins w:id="155" w:author="Vinanti Shah" w:date="2018-11-19T16:39:00Z">
              <w:r w:rsidRPr="007D2E6A">
                <w:rPr>
                  <w:rFonts w:asciiTheme="minorHAnsi" w:eastAsia="Times New Roman" w:hAnsiTheme="minorHAnsi" w:cs="Arial"/>
                  <w:color w:val="000000" w:themeColor="dark1"/>
                  <w:kern w:val="24"/>
                </w:rPr>
                <w:t>3100</w:t>
              </w:r>
            </w:ins>
          </w:p>
        </w:tc>
        <w:tc>
          <w:tcPr>
            <w:tcW w:w="0" w:type="auto"/>
            <w:hideMark/>
          </w:tcPr>
          <w:p w14:paraId="35E6C770" w14:textId="77777777" w:rsidR="0071357A" w:rsidRPr="007D2E6A" w:rsidRDefault="0071357A" w:rsidP="0071357A">
            <w:pPr>
              <w:spacing w:after="0" w:line="240" w:lineRule="auto"/>
              <w:jc w:val="center"/>
              <w:rPr>
                <w:ins w:id="156" w:author="Vinanti Shah" w:date="2018-11-19T16:39:00Z"/>
                <w:rFonts w:asciiTheme="minorHAnsi" w:eastAsia="Times New Roman" w:hAnsiTheme="minorHAnsi" w:cs="Arial"/>
              </w:rPr>
            </w:pPr>
            <w:ins w:id="157" w:author="Vinanti Shah" w:date="2018-11-19T16:39:00Z">
              <w:r w:rsidRPr="007D2E6A">
                <w:rPr>
                  <w:rFonts w:asciiTheme="minorHAnsi" w:eastAsia="Times New Roman" w:hAnsiTheme="minorHAnsi" w:cs="Arial"/>
                  <w:color w:val="000000" w:themeColor="dark1"/>
                  <w:kern w:val="24"/>
                </w:rPr>
                <w:t>0.163</w:t>
              </w:r>
            </w:ins>
          </w:p>
        </w:tc>
      </w:tr>
      <w:tr w:rsidR="0071357A" w:rsidRPr="0071357A" w14:paraId="399E98B4" w14:textId="77777777" w:rsidTr="007D2E6A">
        <w:trPr>
          <w:trHeight w:val="584"/>
          <w:ins w:id="158" w:author="Vinanti Shah" w:date="2018-11-19T16:39:00Z"/>
        </w:trPr>
        <w:tc>
          <w:tcPr>
            <w:tcW w:w="0" w:type="auto"/>
            <w:gridSpan w:val="5"/>
            <w:hideMark/>
          </w:tcPr>
          <w:p w14:paraId="032B9277" w14:textId="77777777" w:rsidR="0071357A" w:rsidRPr="007D2E6A" w:rsidRDefault="0071357A" w:rsidP="0071357A">
            <w:pPr>
              <w:spacing w:after="0" w:line="240" w:lineRule="auto"/>
              <w:jc w:val="center"/>
              <w:rPr>
                <w:ins w:id="159" w:author="Vinanti Shah" w:date="2018-11-19T16:39:00Z"/>
                <w:rFonts w:asciiTheme="minorHAnsi" w:eastAsia="Times New Roman" w:hAnsiTheme="minorHAnsi" w:cs="Arial"/>
              </w:rPr>
            </w:pPr>
            <w:ins w:id="160" w:author="Vinanti Shah" w:date="2018-11-19T16:39:00Z">
              <w:r w:rsidRPr="007D2E6A">
                <w:rPr>
                  <w:rFonts w:asciiTheme="minorHAnsi" w:eastAsia="Times New Roman" w:hAnsiTheme="minorHAnsi" w:cs="Arial"/>
                  <w:b/>
                  <w:bCs/>
                  <w:color w:val="000000" w:themeColor="dark1"/>
                  <w:kern w:val="24"/>
                </w:rPr>
                <w:t>For Information Only</w:t>
              </w:r>
            </w:ins>
          </w:p>
        </w:tc>
      </w:tr>
      <w:tr w:rsidR="0071357A" w:rsidRPr="0071357A" w14:paraId="07AB6966" w14:textId="77777777" w:rsidTr="007D2E6A">
        <w:trPr>
          <w:trHeight w:val="584"/>
          <w:ins w:id="161" w:author="Vinanti Shah" w:date="2018-11-19T16:39:00Z"/>
        </w:trPr>
        <w:tc>
          <w:tcPr>
            <w:tcW w:w="0" w:type="auto"/>
            <w:hideMark/>
          </w:tcPr>
          <w:p w14:paraId="1454F116" w14:textId="77777777" w:rsidR="0071357A" w:rsidRPr="007D2E6A" w:rsidRDefault="0071357A" w:rsidP="0071357A">
            <w:pPr>
              <w:spacing w:after="0" w:line="240" w:lineRule="auto"/>
              <w:jc w:val="left"/>
              <w:rPr>
                <w:ins w:id="162" w:author="Vinanti Shah" w:date="2018-11-19T16:39:00Z"/>
                <w:rFonts w:asciiTheme="minorHAnsi" w:eastAsia="Times New Roman" w:hAnsiTheme="minorHAnsi" w:cs="Arial"/>
              </w:rPr>
            </w:pPr>
            <w:ins w:id="163" w:author="Vinanti Shah" w:date="2018-11-19T16:39:00Z">
              <w:r w:rsidRPr="007D2E6A">
                <w:rPr>
                  <w:rFonts w:asciiTheme="minorHAnsi" w:eastAsia="Times New Roman" w:hAnsiTheme="minorHAnsi" w:cs="Arial"/>
                  <w:color w:val="000000" w:themeColor="dark1"/>
                  <w:kern w:val="24"/>
                </w:rPr>
                <w:t xml:space="preserve">Feature 4 </w:t>
              </w:r>
            </w:ins>
          </w:p>
          <w:p w14:paraId="19B18C3F" w14:textId="77777777" w:rsidR="0071357A" w:rsidRPr="007D2E6A" w:rsidRDefault="0071357A" w:rsidP="0071357A">
            <w:pPr>
              <w:spacing w:after="0" w:line="240" w:lineRule="auto"/>
              <w:jc w:val="left"/>
              <w:rPr>
                <w:ins w:id="164" w:author="Vinanti Shah" w:date="2018-11-19T16:39:00Z"/>
                <w:rFonts w:asciiTheme="minorHAnsi" w:eastAsia="Times New Roman" w:hAnsiTheme="minorHAnsi" w:cs="Arial"/>
              </w:rPr>
            </w:pPr>
            <w:ins w:id="165" w:author="Vinanti Shah" w:date="2018-11-19T16:39:00Z">
              <w:r w:rsidRPr="007D2E6A">
                <w:rPr>
                  <w:rFonts w:asciiTheme="minorHAnsi" w:eastAsia="Times New Roman" w:hAnsiTheme="minorHAnsi" w:cs="Arial"/>
                  <w:color w:val="000000" w:themeColor="dark1"/>
                  <w:kern w:val="24"/>
                </w:rPr>
                <w:t>12” x 16” – Non-uniform Corr. Rate</w:t>
              </w:r>
            </w:ins>
          </w:p>
          <w:p w14:paraId="4B5E09A7" w14:textId="77777777" w:rsidR="0071357A" w:rsidRPr="007D2E6A" w:rsidRDefault="0071357A" w:rsidP="0071357A">
            <w:pPr>
              <w:spacing w:after="0" w:line="240" w:lineRule="auto"/>
              <w:jc w:val="left"/>
              <w:rPr>
                <w:ins w:id="166" w:author="Vinanti Shah" w:date="2018-11-19T16:39:00Z"/>
                <w:rFonts w:asciiTheme="minorHAnsi" w:eastAsia="Times New Roman" w:hAnsiTheme="minorHAnsi" w:cs="Arial"/>
              </w:rPr>
            </w:pPr>
            <w:ins w:id="167" w:author="Vinanti Shah" w:date="2018-11-19T16:39:00Z">
              <w:r w:rsidRPr="007D2E6A">
                <w:rPr>
                  <w:rFonts w:asciiTheme="minorHAnsi" w:eastAsia="Times New Roman" w:hAnsiTheme="minorHAnsi" w:cs="Arial"/>
                  <w:b/>
                  <w:bCs/>
                  <w:color w:val="000000" w:themeColor="dark1"/>
                  <w:kern w:val="24"/>
                </w:rPr>
                <w:t>(Use for Info Only)</w:t>
              </w:r>
            </w:ins>
          </w:p>
        </w:tc>
        <w:tc>
          <w:tcPr>
            <w:tcW w:w="0" w:type="auto"/>
            <w:hideMark/>
          </w:tcPr>
          <w:p w14:paraId="71A5316B" w14:textId="77777777" w:rsidR="0071357A" w:rsidRPr="007D2E6A" w:rsidRDefault="0071357A" w:rsidP="0071357A">
            <w:pPr>
              <w:spacing w:after="0" w:line="240" w:lineRule="auto"/>
              <w:jc w:val="center"/>
              <w:rPr>
                <w:ins w:id="168" w:author="Vinanti Shah" w:date="2018-11-19T16:39:00Z"/>
                <w:rFonts w:asciiTheme="minorHAnsi" w:eastAsia="Times New Roman" w:hAnsiTheme="minorHAnsi" w:cs="Arial"/>
              </w:rPr>
            </w:pPr>
            <w:ins w:id="169" w:author="Vinanti Shah" w:date="2018-11-19T16:39:00Z">
              <w:r w:rsidRPr="007D2E6A">
                <w:rPr>
                  <w:rFonts w:asciiTheme="minorHAnsi" w:eastAsia="Times New Roman" w:hAnsiTheme="minorHAnsi" w:cs="Arial"/>
                  <w:color w:val="000000" w:themeColor="dark1"/>
                  <w:kern w:val="24"/>
                </w:rPr>
                <w:t>2750</w:t>
              </w:r>
            </w:ins>
          </w:p>
        </w:tc>
        <w:tc>
          <w:tcPr>
            <w:tcW w:w="0" w:type="auto"/>
            <w:hideMark/>
          </w:tcPr>
          <w:p w14:paraId="6965C955" w14:textId="77777777" w:rsidR="0071357A" w:rsidRPr="007D2E6A" w:rsidRDefault="0071357A" w:rsidP="0071357A">
            <w:pPr>
              <w:spacing w:after="0" w:line="240" w:lineRule="auto"/>
              <w:jc w:val="center"/>
              <w:rPr>
                <w:ins w:id="170" w:author="Vinanti Shah" w:date="2018-11-19T16:39:00Z"/>
                <w:rFonts w:asciiTheme="minorHAnsi" w:eastAsia="Times New Roman" w:hAnsiTheme="minorHAnsi" w:cs="Arial"/>
              </w:rPr>
            </w:pPr>
            <w:ins w:id="171" w:author="Vinanti Shah" w:date="2018-11-19T16:39:00Z">
              <w:r w:rsidRPr="007D2E6A">
                <w:rPr>
                  <w:rFonts w:asciiTheme="minorHAnsi" w:eastAsia="Times New Roman" w:hAnsiTheme="minorHAnsi" w:cs="Arial"/>
                  <w:color w:val="000000" w:themeColor="dark1"/>
                  <w:kern w:val="24"/>
                </w:rPr>
                <w:t>0.126</w:t>
              </w:r>
            </w:ins>
          </w:p>
        </w:tc>
        <w:tc>
          <w:tcPr>
            <w:tcW w:w="0" w:type="auto"/>
            <w:hideMark/>
          </w:tcPr>
          <w:p w14:paraId="00E9BEA4" w14:textId="77777777" w:rsidR="0071357A" w:rsidRPr="007D2E6A" w:rsidRDefault="0071357A" w:rsidP="0071357A">
            <w:pPr>
              <w:spacing w:after="0" w:line="240" w:lineRule="auto"/>
              <w:jc w:val="center"/>
              <w:rPr>
                <w:ins w:id="172" w:author="Vinanti Shah" w:date="2018-11-19T16:39:00Z"/>
                <w:rFonts w:asciiTheme="minorHAnsi" w:eastAsia="Times New Roman" w:hAnsiTheme="minorHAnsi" w:cs="Arial"/>
              </w:rPr>
            </w:pPr>
            <w:ins w:id="173" w:author="Vinanti Shah" w:date="2018-11-19T16:39:00Z">
              <w:r w:rsidRPr="007D2E6A">
                <w:rPr>
                  <w:rFonts w:asciiTheme="minorHAnsi" w:eastAsia="Times New Roman" w:hAnsiTheme="minorHAnsi" w:cs="Arial"/>
                  <w:color w:val="000000" w:themeColor="dark1"/>
                  <w:kern w:val="24"/>
                </w:rPr>
                <w:t>2850</w:t>
              </w:r>
            </w:ins>
          </w:p>
        </w:tc>
        <w:tc>
          <w:tcPr>
            <w:tcW w:w="0" w:type="auto"/>
            <w:hideMark/>
          </w:tcPr>
          <w:p w14:paraId="22433740" w14:textId="77777777" w:rsidR="0071357A" w:rsidRPr="007D2E6A" w:rsidRDefault="0071357A" w:rsidP="0071357A">
            <w:pPr>
              <w:spacing w:after="0" w:line="240" w:lineRule="auto"/>
              <w:jc w:val="center"/>
              <w:rPr>
                <w:ins w:id="174" w:author="Vinanti Shah" w:date="2018-11-19T16:39:00Z"/>
                <w:rFonts w:asciiTheme="minorHAnsi" w:eastAsia="Times New Roman" w:hAnsiTheme="minorHAnsi" w:cs="Arial"/>
              </w:rPr>
            </w:pPr>
            <w:ins w:id="175" w:author="Vinanti Shah" w:date="2018-11-19T16:39:00Z">
              <w:r w:rsidRPr="007D2E6A">
                <w:rPr>
                  <w:rFonts w:asciiTheme="minorHAnsi" w:eastAsia="Times New Roman" w:hAnsiTheme="minorHAnsi" w:cs="Arial"/>
                  <w:color w:val="000000" w:themeColor="dark1"/>
                  <w:kern w:val="24"/>
                </w:rPr>
                <w:t>0.157</w:t>
              </w:r>
            </w:ins>
          </w:p>
        </w:tc>
      </w:tr>
    </w:tbl>
    <w:p w14:paraId="56EAEB47" w14:textId="77777777" w:rsidR="0071357A" w:rsidRDefault="0071357A" w:rsidP="007D2E6A"/>
    <w:p w14:paraId="0AC26F78" w14:textId="698714A0" w:rsidR="00A91FFB" w:rsidRDefault="0071357A" w:rsidP="00B87442">
      <w:pPr>
        <w:rPr>
          <w:ins w:id="176" w:author="Vinanti Shah" w:date="2018-11-19T16:40:00Z"/>
        </w:rPr>
      </w:pPr>
      <w:ins w:id="177" w:author="Vinanti Shah" w:date="2018-11-19T16:40:00Z">
        <w:r>
          <w:t>Gas Export</w:t>
        </w:r>
      </w:ins>
    </w:p>
    <w:tbl>
      <w:tblPr>
        <w:tblStyle w:val="TableGrid"/>
        <w:tblW w:w="0" w:type="auto"/>
        <w:jc w:val="center"/>
        <w:tblLook w:val="0420" w:firstRow="1" w:lastRow="0" w:firstColumn="0" w:lastColumn="0" w:noHBand="0" w:noVBand="1"/>
      </w:tblPr>
      <w:tblGrid>
        <w:gridCol w:w="3135"/>
        <w:gridCol w:w="1277"/>
        <w:gridCol w:w="911"/>
        <w:gridCol w:w="1277"/>
        <w:gridCol w:w="911"/>
      </w:tblGrid>
      <w:tr w:rsidR="0071357A" w:rsidRPr="0071357A" w14:paraId="40A768DE" w14:textId="77777777" w:rsidTr="007D2E6A">
        <w:trPr>
          <w:trHeight w:val="591"/>
          <w:jc w:val="center"/>
          <w:ins w:id="178" w:author="Vinanti Shah" w:date="2018-11-19T16:40:00Z"/>
        </w:trPr>
        <w:tc>
          <w:tcPr>
            <w:tcW w:w="0" w:type="auto"/>
            <w:vMerge w:val="restart"/>
            <w:hideMark/>
          </w:tcPr>
          <w:p w14:paraId="45237405" w14:textId="77777777" w:rsidR="0071357A" w:rsidRPr="0071357A" w:rsidRDefault="0071357A" w:rsidP="0071357A">
            <w:pPr>
              <w:rPr>
                <w:ins w:id="179" w:author="Vinanti Shah" w:date="2018-11-19T16:40:00Z"/>
              </w:rPr>
            </w:pPr>
            <w:ins w:id="180" w:author="Vinanti Shah" w:date="2018-11-19T16:40:00Z">
              <w:r w:rsidRPr="0071357A">
                <w:rPr>
                  <w:b/>
                  <w:bCs/>
                </w:rPr>
                <w:t>Assessment Area</w:t>
              </w:r>
            </w:ins>
          </w:p>
        </w:tc>
        <w:tc>
          <w:tcPr>
            <w:tcW w:w="0" w:type="auto"/>
            <w:gridSpan w:val="2"/>
            <w:hideMark/>
          </w:tcPr>
          <w:p w14:paraId="7C26B350" w14:textId="77777777" w:rsidR="0071357A" w:rsidRPr="0071357A" w:rsidRDefault="0071357A" w:rsidP="0071357A">
            <w:pPr>
              <w:rPr>
                <w:ins w:id="181" w:author="Vinanti Shah" w:date="2018-11-19T16:40:00Z"/>
              </w:rPr>
            </w:pPr>
            <w:ins w:id="182" w:author="Vinanti Shah" w:date="2018-11-19T16:40:00Z">
              <w:r w:rsidRPr="0071357A">
                <w:rPr>
                  <w:b/>
                  <w:bCs/>
                </w:rPr>
                <w:t xml:space="preserve">API 579 – Level 1 </w:t>
              </w:r>
            </w:ins>
          </w:p>
        </w:tc>
        <w:tc>
          <w:tcPr>
            <w:tcW w:w="0" w:type="auto"/>
            <w:gridSpan w:val="2"/>
            <w:hideMark/>
          </w:tcPr>
          <w:p w14:paraId="73B9F98C" w14:textId="77777777" w:rsidR="0071357A" w:rsidRPr="0071357A" w:rsidRDefault="0071357A" w:rsidP="0071357A">
            <w:pPr>
              <w:rPr>
                <w:ins w:id="183" w:author="Vinanti Shah" w:date="2018-11-19T16:40:00Z"/>
              </w:rPr>
            </w:pPr>
            <w:ins w:id="184" w:author="Vinanti Shah" w:date="2018-11-19T16:40:00Z">
              <w:r w:rsidRPr="0071357A">
                <w:rPr>
                  <w:b/>
                  <w:bCs/>
                </w:rPr>
                <w:t>API 579 – Level 2</w:t>
              </w:r>
            </w:ins>
          </w:p>
        </w:tc>
      </w:tr>
      <w:tr w:rsidR="0071357A" w:rsidRPr="0071357A" w14:paraId="26C0CE4B" w14:textId="77777777" w:rsidTr="007D2E6A">
        <w:trPr>
          <w:trHeight w:val="584"/>
          <w:jc w:val="center"/>
          <w:ins w:id="185" w:author="Vinanti Shah" w:date="2018-11-19T16:40:00Z"/>
        </w:trPr>
        <w:tc>
          <w:tcPr>
            <w:tcW w:w="0" w:type="auto"/>
            <w:vMerge/>
            <w:hideMark/>
          </w:tcPr>
          <w:p w14:paraId="716EF3F9" w14:textId="77777777" w:rsidR="0071357A" w:rsidRPr="0071357A" w:rsidRDefault="0071357A" w:rsidP="0071357A">
            <w:pPr>
              <w:rPr>
                <w:ins w:id="186" w:author="Vinanti Shah" w:date="2018-11-19T16:40:00Z"/>
              </w:rPr>
            </w:pPr>
          </w:p>
        </w:tc>
        <w:tc>
          <w:tcPr>
            <w:tcW w:w="0" w:type="auto"/>
            <w:hideMark/>
          </w:tcPr>
          <w:p w14:paraId="489283CE" w14:textId="77777777" w:rsidR="0071357A" w:rsidRPr="0071357A" w:rsidRDefault="0071357A" w:rsidP="0071357A">
            <w:pPr>
              <w:rPr>
                <w:ins w:id="187" w:author="Vinanti Shah" w:date="2018-11-19T16:40:00Z"/>
              </w:rPr>
            </w:pPr>
            <w:ins w:id="188" w:author="Vinanti Shah" w:date="2018-11-19T16:40:00Z">
              <w:r w:rsidRPr="0071357A">
                <w:t>MAWP (psi)</w:t>
              </w:r>
            </w:ins>
          </w:p>
        </w:tc>
        <w:tc>
          <w:tcPr>
            <w:tcW w:w="0" w:type="auto"/>
            <w:hideMark/>
          </w:tcPr>
          <w:p w14:paraId="37D7427D" w14:textId="77777777" w:rsidR="0071357A" w:rsidRPr="0071357A" w:rsidRDefault="0071357A" w:rsidP="0071357A">
            <w:pPr>
              <w:rPr>
                <w:ins w:id="189" w:author="Vinanti Shah" w:date="2018-11-19T16:40:00Z"/>
              </w:rPr>
            </w:pPr>
            <w:ins w:id="190" w:author="Vinanti Shah" w:date="2018-11-19T16:40:00Z">
              <w:r w:rsidRPr="0071357A">
                <w:t>FCA (in)</w:t>
              </w:r>
            </w:ins>
          </w:p>
        </w:tc>
        <w:tc>
          <w:tcPr>
            <w:tcW w:w="0" w:type="auto"/>
            <w:hideMark/>
          </w:tcPr>
          <w:p w14:paraId="581E8848" w14:textId="77777777" w:rsidR="0071357A" w:rsidRPr="0071357A" w:rsidRDefault="0071357A" w:rsidP="0071357A">
            <w:pPr>
              <w:rPr>
                <w:ins w:id="191" w:author="Vinanti Shah" w:date="2018-11-19T16:40:00Z"/>
              </w:rPr>
            </w:pPr>
            <w:ins w:id="192" w:author="Vinanti Shah" w:date="2018-11-19T16:40:00Z">
              <w:r w:rsidRPr="0071357A">
                <w:t>MAWP (psi)</w:t>
              </w:r>
            </w:ins>
          </w:p>
        </w:tc>
        <w:tc>
          <w:tcPr>
            <w:tcW w:w="0" w:type="auto"/>
            <w:hideMark/>
          </w:tcPr>
          <w:p w14:paraId="265F07F3" w14:textId="77777777" w:rsidR="0071357A" w:rsidRPr="0071357A" w:rsidRDefault="0071357A" w:rsidP="0071357A">
            <w:pPr>
              <w:rPr>
                <w:ins w:id="193" w:author="Vinanti Shah" w:date="2018-11-19T16:40:00Z"/>
              </w:rPr>
            </w:pPr>
            <w:ins w:id="194" w:author="Vinanti Shah" w:date="2018-11-19T16:40:00Z">
              <w:r w:rsidRPr="0071357A">
                <w:t>FCA (in)</w:t>
              </w:r>
            </w:ins>
          </w:p>
        </w:tc>
      </w:tr>
      <w:tr w:rsidR="0071357A" w:rsidRPr="0071357A" w14:paraId="43E7CA5E" w14:textId="77777777" w:rsidTr="007D2E6A">
        <w:trPr>
          <w:trHeight w:val="504"/>
          <w:jc w:val="center"/>
          <w:ins w:id="195" w:author="Vinanti Shah" w:date="2018-11-19T16:40:00Z"/>
        </w:trPr>
        <w:tc>
          <w:tcPr>
            <w:tcW w:w="0" w:type="auto"/>
            <w:hideMark/>
          </w:tcPr>
          <w:p w14:paraId="4DB6E4FE" w14:textId="77777777" w:rsidR="0071357A" w:rsidRPr="0071357A" w:rsidRDefault="0071357A" w:rsidP="0071357A">
            <w:pPr>
              <w:rPr>
                <w:ins w:id="196" w:author="Vinanti Shah" w:date="2018-11-19T16:40:00Z"/>
              </w:rPr>
            </w:pPr>
            <w:ins w:id="197" w:author="Vinanti Shah" w:date="2018-11-19T16:40:00Z">
              <w:r w:rsidRPr="0071357A">
                <w:rPr>
                  <w:u w:val="single"/>
                </w:rPr>
                <w:t>9” x 4” – Uniform Corr. Rate</w:t>
              </w:r>
            </w:ins>
          </w:p>
        </w:tc>
        <w:tc>
          <w:tcPr>
            <w:tcW w:w="0" w:type="auto"/>
            <w:hideMark/>
          </w:tcPr>
          <w:p w14:paraId="7C7BC4A1" w14:textId="77777777" w:rsidR="0071357A" w:rsidRPr="0071357A" w:rsidRDefault="0071357A" w:rsidP="0071357A">
            <w:pPr>
              <w:rPr>
                <w:ins w:id="198" w:author="Vinanti Shah" w:date="2018-11-19T16:40:00Z"/>
              </w:rPr>
            </w:pPr>
            <w:ins w:id="199" w:author="Vinanti Shah" w:date="2018-11-19T16:40:00Z">
              <w:r w:rsidRPr="0071357A">
                <w:rPr>
                  <w:u w:val="single"/>
                </w:rPr>
                <w:t>2528</w:t>
              </w:r>
            </w:ins>
          </w:p>
        </w:tc>
        <w:tc>
          <w:tcPr>
            <w:tcW w:w="0" w:type="auto"/>
            <w:hideMark/>
          </w:tcPr>
          <w:p w14:paraId="333344F5" w14:textId="77777777" w:rsidR="0071357A" w:rsidRPr="0071357A" w:rsidRDefault="0071357A" w:rsidP="0071357A">
            <w:pPr>
              <w:rPr>
                <w:ins w:id="200" w:author="Vinanti Shah" w:date="2018-11-19T16:40:00Z"/>
              </w:rPr>
            </w:pPr>
            <w:ins w:id="201" w:author="Vinanti Shah" w:date="2018-11-19T16:40:00Z">
              <w:r w:rsidRPr="0071357A">
                <w:rPr>
                  <w:u w:val="single"/>
                </w:rPr>
                <w:t>0.06</w:t>
              </w:r>
            </w:ins>
          </w:p>
        </w:tc>
        <w:tc>
          <w:tcPr>
            <w:tcW w:w="0" w:type="auto"/>
            <w:hideMark/>
          </w:tcPr>
          <w:p w14:paraId="50E93735" w14:textId="77777777" w:rsidR="0071357A" w:rsidRPr="0071357A" w:rsidRDefault="0071357A" w:rsidP="0071357A">
            <w:pPr>
              <w:rPr>
                <w:ins w:id="202" w:author="Vinanti Shah" w:date="2018-11-19T16:40:00Z"/>
              </w:rPr>
            </w:pPr>
            <w:ins w:id="203" w:author="Vinanti Shah" w:date="2018-11-19T16:40:00Z">
              <w:r w:rsidRPr="0071357A">
                <w:rPr>
                  <w:u w:val="single"/>
                </w:rPr>
                <w:t>2678</w:t>
              </w:r>
            </w:ins>
          </w:p>
        </w:tc>
        <w:tc>
          <w:tcPr>
            <w:tcW w:w="0" w:type="auto"/>
            <w:hideMark/>
          </w:tcPr>
          <w:p w14:paraId="1DF7BBAE" w14:textId="77777777" w:rsidR="0071357A" w:rsidRPr="0071357A" w:rsidRDefault="0071357A" w:rsidP="0071357A">
            <w:pPr>
              <w:rPr>
                <w:ins w:id="204" w:author="Vinanti Shah" w:date="2018-11-19T16:40:00Z"/>
              </w:rPr>
            </w:pPr>
            <w:ins w:id="205" w:author="Vinanti Shah" w:date="2018-11-19T16:40:00Z">
              <w:r w:rsidRPr="0071357A">
                <w:rPr>
                  <w:u w:val="single"/>
                </w:rPr>
                <w:t>0.091</w:t>
              </w:r>
            </w:ins>
          </w:p>
        </w:tc>
      </w:tr>
      <w:tr w:rsidR="0071357A" w:rsidRPr="0071357A" w14:paraId="67E1F136" w14:textId="77777777" w:rsidTr="007D2E6A">
        <w:trPr>
          <w:trHeight w:val="504"/>
          <w:jc w:val="center"/>
          <w:ins w:id="206" w:author="Vinanti Shah" w:date="2018-11-19T16:40:00Z"/>
        </w:trPr>
        <w:tc>
          <w:tcPr>
            <w:tcW w:w="0" w:type="auto"/>
            <w:hideMark/>
          </w:tcPr>
          <w:p w14:paraId="2E4B4EEB" w14:textId="77777777" w:rsidR="0071357A" w:rsidRPr="0071357A" w:rsidRDefault="0071357A" w:rsidP="0071357A">
            <w:pPr>
              <w:rPr>
                <w:ins w:id="207" w:author="Vinanti Shah" w:date="2018-11-19T16:40:00Z"/>
              </w:rPr>
            </w:pPr>
            <w:ins w:id="208" w:author="Vinanti Shah" w:date="2018-11-19T16:40:00Z">
              <w:r w:rsidRPr="0071357A">
                <w:t>5” x 4” – Uniform Corr. Rate</w:t>
              </w:r>
            </w:ins>
          </w:p>
        </w:tc>
        <w:tc>
          <w:tcPr>
            <w:tcW w:w="0" w:type="auto"/>
            <w:hideMark/>
          </w:tcPr>
          <w:p w14:paraId="1A1F4DE3" w14:textId="77777777" w:rsidR="0071357A" w:rsidRPr="0071357A" w:rsidRDefault="0071357A" w:rsidP="0071357A">
            <w:pPr>
              <w:rPr>
                <w:ins w:id="209" w:author="Vinanti Shah" w:date="2018-11-19T16:40:00Z"/>
              </w:rPr>
            </w:pPr>
            <w:ins w:id="210" w:author="Vinanti Shah" w:date="2018-11-19T16:40:00Z">
              <w:r w:rsidRPr="0071357A">
                <w:t>2660</w:t>
              </w:r>
            </w:ins>
          </w:p>
        </w:tc>
        <w:tc>
          <w:tcPr>
            <w:tcW w:w="0" w:type="auto"/>
            <w:hideMark/>
          </w:tcPr>
          <w:p w14:paraId="3DFBC000" w14:textId="77777777" w:rsidR="0071357A" w:rsidRPr="0071357A" w:rsidRDefault="0071357A" w:rsidP="0071357A">
            <w:pPr>
              <w:rPr>
                <w:ins w:id="211" w:author="Vinanti Shah" w:date="2018-11-19T16:40:00Z"/>
              </w:rPr>
            </w:pPr>
            <w:ins w:id="212" w:author="Vinanti Shah" w:date="2018-11-19T16:40:00Z">
              <w:r w:rsidRPr="0071357A">
                <w:t>0.08</w:t>
              </w:r>
            </w:ins>
          </w:p>
        </w:tc>
        <w:tc>
          <w:tcPr>
            <w:tcW w:w="0" w:type="auto"/>
            <w:hideMark/>
          </w:tcPr>
          <w:p w14:paraId="7E01A53A" w14:textId="77777777" w:rsidR="0071357A" w:rsidRPr="0071357A" w:rsidRDefault="0071357A" w:rsidP="0071357A">
            <w:pPr>
              <w:rPr>
                <w:ins w:id="213" w:author="Vinanti Shah" w:date="2018-11-19T16:40:00Z"/>
              </w:rPr>
            </w:pPr>
            <w:ins w:id="214" w:author="Vinanti Shah" w:date="2018-11-19T16:40:00Z">
              <w:r w:rsidRPr="0071357A">
                <w:t>2680</w:t>
              </w:r>
            </w:ins>
          </w:p>
        </w:tc>
        <w:tc>
          <w:tcPr>
            <w:tcW w:w="0" w:type="auto"/>
            <w:hideMark/>
          </w:tcPr>
          <w:p w14:paraId="202C8B1F" w14:textId="77777777" w:rsidR="0071357A" w:rsidRPr="0071357A" w:rsidRDefault="0071357A" w:rsidP="0071357A">
            <w:pPr>
              <w:rPr>
                <w:ins w:id="215" w:author="Vinanti Shah" w:date="2018-11-19T16:40:00Z"/>
              </w:rPr>
            </w:pPr>
            <w:ins w:id="216" w:author="Vinanti Shah" w:date="2018-11-19T16:40:00Z">
              <w:r w:rsidRPr="0071357A">
                <w:t>0.095</w:t>
              </w:r>
            </w:ins>
          </w:p>
        </w:tc>
      </w:tr>
      <w:tr w:rsidR="0071357A" w:rsidRPr="0071357A" w14:paraId="3EF51C18" w14:textId="77777777" w:rsidTr="007D2E6A">
        <w:trPr>
          <w:trHeight w:val="890"/>
          <w:jc w:val="center"/>
          <w:ins w:id="217" w:author="Vinanti Shah" w:date="2018-11-19T16:40:00Z"/>
        </w:trPr>
        <w:tc>
          <w:tcPr>
            <w:tcW w:w="0" w:type="auto"/>
            <w:gridSpan w:val="5"/>
            <w:hideMark/>
          </w:tcPr>
          <w:p w14:paraId="61EF935C" w14:textId="77777777" w:rsidR="0071357A" w:rsidRPr="0071357A" w:rsidRDefault="0071357A" w:rsidP="0071357A">
            <w:pPr>
              <w:rPr>
                <w:ins w:id="218" w:author="Vinanti Shah" w:date="2018-11-19T16:40:00Z"/>
              </w:rPr>
            </w:pPr>
            <w:ins w:id="219" w:author="Vinanti Shah" w:date="2018-11-19T16:40:00Z">
              <w:r w:rsidRPr="0071357A">
                <w:rPr>
                  <w:b/>
                  <w:bCs/>
                </w:rPr>
                <w:t>For Information Only</w:t>
              </w:r>
            </w:ins>
          </w:p>
        </w:tc>
      </w:tr>
      <w:tr w:rsidR="0071357A" w:rsidRPr="0071357A" w14:paraId="4747759A" w14:textId="77777777" w:rsidTr="007D2E6A">
        <w:trPr>
          <w:trHeight w:val="584"/>
          <w:jc w:val="center"/>
          <w:ins w:id="220" w:author="Vinanti Shah" w:date="2018-11-19T16:40:00Z"/>
        </w:trPr>
        <w:tc>
          <w:tcPr>
            <w:tcW w:w="0" w:type="auto"/>
            <w:hideMark/>
          </w:tcPr>
          <w:p w14:paraId="5C439F3B" w14:textId="77777777" w:rsidR="0071357A" w:rsidRPr="0071357A" w:rsidRDefault="0071357A" w:rsidP="0071357A">
            <w:pPr>
              <w:rPr>
                <w:ins w:id="221" w:author="Vinanti Shah" w:date="2018-11-19T16:40:00Z"/>
              </w:rPr>
            </w:pPr>
            <w:ins w:id="222" w:author="Vinanti Shah" w:date="2018-11-19T16:40:00Z">
              <w:r w:rsidRPr="0071357A">
                <w:t>9” x 4” – Non-uniform Corr. Rate</w:t>
              </w:r>
            </w:ins>
          </w:p>
          <w:p w14:paraId="29408475" w14:textId="77777777" w:rsidR="0071357A" w:rsidRPr="0071357A" w:rsidRDefault="0071357A" w:rsidP="0071357A">
            <w:pPr>
              <w:rPr>
                <w:ins w:id="223" w:author="Vinanti Shah" w:date="2018-11-19T16:40:00Z"/>
              </w:rPr>
            </w:pPr>
            <w:ins w:id="224" w:author="Vinanti Shah" w:date="2018-11-19T16:40:00Z">
              <w:r w:rsidRPr="0071357A">
                <w:rPr>
                  <w:b/>
                  <w:bCs/>
                </w:rPr>
                <w:lastRenderedPageBreak/>
                <w:t>(Use for Info Only)</w:t>
              </w:r>
            </w:ins>
          </w:p>
        </w:tc>
        <w:tc>
          <w:tcPr>
            <w:tcW w:w="0" w:type="auto"/>
            <w:hideMark/>
          </w:tcPr>
          <w:p w14:paraId="2B26572B" w14:textId="77777777" w:rsidR="0071357A" w:rsidRPr="0071357A" w:rsidRDefault="0071357A" w:rsidP="0071357A">
            <w:pPr>
              <w:rPr>
                <w:ins w:id="225" w:author="Vinanti Shah" w:date="2018-11-19T16:40:00Z"/>
              </w:rPr>
            </w:pPr>
            <w:ins w:id="226" w:author="Vinanti Shah" w:date="2018-11-19T16:40:00Z">
              <w:r w:rsidRPr="0071357A">
                <w:lastRenderedPageBreak/>
                <w:t>2528</w:t>
              </w:r>
            </w:ins>
          </w:p>
        </w:tc>
        <w:tc>
          <w:tcPr>
            <w:tcW w:w="0" w:type="auto"/>
            <w:hideMark/>
          </w:tcPr>
          <w:p w14:paraId="78EADE37" w14:textId="77777777" w:rsidR="0071357A" w:rsidRPr="0071357A" w:rsidRDefault="0071357A" w:rsidP="0071357A">
            <w:pPr>
              <w:rPr>
                <w:ins w:id="227" w:author="Vinanti Shah" w:date="2018-11-19T16:40:00Z"/>
              </w:rPr>
            </w:pPr>
            <w:ins w:id="228" w:author="Vinanti Shah" w:date="2018-11-19T16:40:00Z">
              <w:r w:rsidRPr="0071357A">
                <w:t>0.08</w:t>
              </w:r>
            </w:ins>
          </w:p>
        </w:tc>
        <w:tc>
          <w:tcPr>
            <w:tcW w:w="0" w:type="auto"/>
            <w:hideMark/>
          </w:tcPr>
          <w:p w14:paraId="655BDCC3" w14:textId="77777777" w:rsidR="0071357A" w:rsidRPr="0071357A" w:rsidRDefault="0071357A" w:rsidP="0071357A">
            <w:pPr>
              <w:rPr>
                <w:ins w:id="229" w:author="Vinanti Shah" w:date="2018-11-19T16:40:00Z"/>
              </w:rPr>
            </w:pPr>
            <w:ins w:id="230" w:author="Vinanti Shah" w:date="2018-11-19T16:40:00Z">
              <w:r w:rsidRPr="0071357A">
                <w:t>2678</w:t>
              </w:r>
            </w:ins>
          </w:p>
        </w:tc>
        <w:tc>
          <w:tcPr>
            <w:tcW w:w="0" w:type="auto"/>
            <w:hideMark/>
          </w:tcPr>
          <w:p w14:paraId="10311D8D" w14:textId="77777777" w:rsidR="0071357A" w:rsidRPr="0071357A" w:rsidRDefault="0071357A" w:rsidP="0071357A">
            <w:pPr>
              <w:rPr>
                <w:ins w:id="231" w:author="Vinanti Shah" w:date="2018-11-19T16:40:00Z"/>
              </w:rPr>
            </w:pPr>
            <w:ins w:id="232" w:author="Vinanti Shah" w:date="2018-11-19T16:40:00Z">
              <w:r w:rsidRPr="0071357A">
                <w:t>0.120</w:t>
              </w:r>
            </w:ins>
          </w:p>
        </w:tc>
      </w:tr>
    </w:tbl>
    <w:p w14:paraId="0CCB2CEC" w14:textId="77777777" w:rsidR="0071357A" w:rsidRDefault="0071357A" w:rsidP="00B87442"/>
    <w:p w14:paraId="0E195392" w14:textId="77777777" w:rsidR="00645F74" w:rsidRDefault="00645F74">
      <w:pPr>
        <w:spacing w:after="0" w:line="240" w:lineRule="auto"/>
        <w:jc w:val="left"/>
        <w:rPr>
          <w:ins w:id="233" w:author="Vinanti Shah" w:date="2018-11-19T15:55:00Z"/>
          <w:rFonts w:ascii="Cambria" w:eastAsia="Times New Roman" w:hAnsi="Cambria"/>
          <w:b/>
          <w:bCs/>
          <w:color w:val="365F91"/>
          <w:sz w:val="28"/>
          <w:szCs w:val="28"/>
        </w:rPr>
      </w:pPr>
      <w:bookmarkStart w:id="234" w:name="_Toc530401116"/>
      <w:ins w:id="235" w:author="Vinanti Shah" w:date="2018-11-19T15:55:00Z">
        <w:r>
          <w:br w:type="page"/>
        </w:r>
      </w:ins>
    </w:p>
    <w:p w14:paraId="41291889" w14:textId="7102A8F9" w:rsidR="002038C4" w:rsidRDefault="002038C4" w:rsidP="002E0684">
      <w:pPr>
        <w:pStyle w:val="Heading1"/>
        <w:spacing w:before="0"/>
      </w:pPr>
      <w:r>
        <w:lastRenderedPageBreak/>
        <w:t>Introduction</w:t>
      </w:r>
      <w:bookmarkEnd w:id="105"/>
      <w:bookmarkEnd w:id="234"/>
    </w:p>
    <w:p w14:paraId="101A042B" w14:textId="77777777" w:rsidR="00866235" w:rsidRDefault="00B42E91" w:rsidP="003E1928">
      <w:pPr>
        <w:tabs>
          <w:tab w:val="left" w:pos="-720"/>
        </w:tabs>
        <w:suppressAutoHyphens/>
        <w:spacing w:line="360" w:lineRule="auto"/>
      </w:pPr>
      <w:bookmarkStart w:id="236" w:name="_Ref272928955"/>
      <w:r>
        <w:t xml:space="preserve">Anadarko </w:t>
      </w:r>
      <w:r w:rsidR="00357FB9">
        <w:t xml:space="preserve">Petroleum Company operates the </w:t>
      </w:r>
      <w:r>
        <w:t xml:space="preserve">Gunnison </w:t>
      </w:r>
      <w:r w:rsidR="00357FB9">
        <w:t xml:space="preserve">field in Gulf of Mexico block GB 668 in water depth of 3150’. </w:t>
      </w:r>
      <w:r w:rsidR="00416FE8">
        <w:t>During a routine center well ropes access inspection, visible corrosion scale was observed on both the</w:t>
      </w:r>
      <w:r w:rsidR="00357FB9">
        <w:t xml:space="preserve"> Oil and Gas </w:t>
      </w:r>
      <w:r>
        <w:t xml:space="preserve">export </w:t>
      </w:r>
      <w:r w:rsidR="00357FB9">
        <w:t>riser</w:t>
      </w:r>
      <w:r w:rsidR="00357FB9">
        <w:t xml:space="preserve"> hull piping</w:t>
      </w:r>
      <w:r w:rsidR="00357FB9">
        <w:t xml:space="preserve"> </w:t>
      </w:r>
      <w:r w:rsidR="005A3D6A">
        <w:t xml:space="preserve">below </w:t>
      </w:r>
      <w:r w:rsidR="00416FE8">
        <w:t>S</w:t>
      </w:r>
      <w:r w:rsidR="00416FE8">
        <w:t xml:space="preserve">par </w:t>
      </w:r>
      <w:r w:rsidR="005A3D6A">
        <w:t xml:space="preserve">deck. </w:t>
      </w:r>
      <w:r w:rsidR="00AB6D83">
        <w:t xml:space="preserve">Wall thickness </w:t>
      </w:r>
      <w:r w:rsidR="00416FE8">
        <w:t>at areas of observed corrosion has been</w:t>
      </w:r>
      <w:r w:rsidR="00416FE8">
        <w:t xml:space="preserve"> </w:t>
      </w:r>
      <w:r w:rsidR="00AB6D83">
        <w:t xml:space="preserve">measured </w:t>
      </w:r>
      <w:r w:rsidR="00357FB9">
        <w:t xml:space="preserve">by CAN-USA ropes access personnel through </w:t>
      </w:r>
      <w:r w:rsidR="00866235">
        <w:t xml:space="preserve">Pulse Eddy Current (PEC) and subsequently </w:t>
      </w:r>
      <w:r w:rsidR="00357FB9">
        <w:t>grid Ultrasonic Testing (UT)</w:t>
      </w:r>
      <w:r w:rsidR="00416FE8">
        <w:t xml:space="preserve">. </w:t>
      </w:r>
    </w:p>
    <w:p w14:paraId="04AA688D" w14:textId="3C19FB44" w:rsidR="00AB6D83" w:rsidRDefault="00416FE8" w:rsidP="003E1928">
      <w:pPr>
        <w:tabs>
          <w:tab w:val="left" w:pos="-720"/>
        </w:tabs>
        <w:suppressAutoHyphens/>
        <w:spacing w:line="360" w:lineRule="auto"/>
      </w:pPr>
      <w:r>
        <w:t xml:space="preserve">Energo Engineering (Energo) has performed </w:t>
      </w:r>
      <w:r w:rsidR="00866235">
        <w:t>Engineering assessment</w:t>
      </w:r>
      <w:r>
        <w:t xml:space="preserve"> </w:t>
      </w:r>
      <w:r w:rsidR="00866235">
        <w:t>based on</w:t>
      </w:r>
      <w:r>
        <w:t xml:space="preserve"> measured wall thickness data</w:t>
      </w:r>
      <w:r w:rsidR="00357FB9">
        <w:t xml:space="preserve"> </w:t>
      </w:r>
      <w:r w:rsidR="00AB6D83">
        <w:t xml:space="preserve">to assess the </w:t>
      </w:r>
      <w:r w:rsidR="00357FB9">
        <w:t>F</w:t>
      </w:r>
      <w:r w:rsidR="00357FB9">
        <w:t xml:space="preserve">itness </w:t>
      </w:r>
      <w:r w:rsidR="00866235">
        <w:t>f</w:t>
      </w:r>
      <w:r w:rsidR="00357FB9">
        <w:t xml:space="preserve">or </w:t>
      </w:r>
      <w:r w:rsidR="00357FB9">
        <w:t>S</w:t>
      </w:r>
      <w:r w:rsidR="00357FB9">
        <w:t>ervice</w:t>
      </w:r>
      <w:r w:rsidR="00357FB9">
        <w:t xml:space="preserve"> (FFS)</w:t>
      </w:r>
      <w:r w:rsidR="00357FB9">
        <w:t xml:space="preserve"> </w:t>
      </w:r>
      <w:r w:rsidR="00AB6D83">
        <w:t xml:space="preserve">of the riser </w:t>
      </w:r>
      <w:r w:rsidR="00357FB9">
        <w:t>piping</w:t>
      </w:r>
      <w:r w:rsidR="00357FB9">
        <w:t xml:space="preserve"> </w:t>
      </w:r>
      <w:r w:rsidR="00357FB9">
        <w:t>for</w:t>
      </w:r>
      <w:r w:rsidR="00AB6D83">
        <w:t xml:space="preserve"> continued operations. </w:t>
      </w:r>
    </w:p>
    <w:p w14:paraId="368784D2" w14:textId="77777777" w:rsidR="00866235" w:rsidRDefault="00866235">
      <w:pPr>
        <w:spacing w:after="0" w:line="240" w:lineRule="auto"/>
        <w:jc w:val="left"/>
      </w:pPr>
      <w:bookmarkStart w:id="237" w:name="_Toc530401117"/>
      <w:r>
        <w:rPr>
          <w:b/>
          <w:bCs/>
        </w:rPr>
        <w:br w:type="page"/>
      </w:r>
    </w:p>
    <w:p w14:paraId="37AA835A" w14:textId="1D28D55E" w:rsidR="00615860" w:rsidRDefault="00416FE8" w:rsidP="00615860">
      <w:pPr>
        <w:pStyle w:val="Heading1"/>
        <w:spacing w:before="0"/>
      </w:pPr>
      <w:r>
        <w:lastRenderedPageBreak/>
        <w:t>Basis for FFS</w:t>
      </w:r>
      <w:r>
        <w:t xml:space="preserve"> </w:t>
      </w:r>
      <w:r>
        <w:t>Assessment</w:t>
      </w:r>
      <w:r>
        <w:t xml:space="preserve"> </w:t>
      </w:r>
      <w:r w:rsidR="004504BB">
        <w:t>and Analysis Methodology</w:t>
      </w:r>
      <w:bookmarkEnd w:id="237"/>
    </w:p>
    <w:p w14:paraId="0DDFB9C2" w14:textId="44B3AA7C" w:rsidR="00F357C9" w:rsidRPr="00F357C9" w:rsidRDefault="00F357C9" w:rsidP="00F357C9">
      <w:pPr>
        <w:pStyle w:val="Heading2"/>
      </w:pPr>
      <w:bookmarkStart w:id="238" w:name="_Toc530401118"/>
      <w:bookmarkStart w:id="239" w:name="_Ref530473968"/>
      <w:r>
        <w:t>Design Data</w:t>
      </w:r>
      <w:bookmarkEnd w:id="238"/>
      <w:bookmarkEnd w:id="239"/>
    </w:p>
    <w:p w14:paraId="30425BA0" w14:textId="7D7B2532" w:rsidR="00615860" w:rsidRDefault="00A316AF" w:rsidP="00615860">
      <w:r>
        <w:t xml:space="preserve">The </w:t>
      </w:r>
      <w:r w:rsidR="0020787B">
        <w:t xml:space="preserve">design data for </w:t>
      </w:r>
      <w:r>
        <w:t xml:space="preserve">oil and gas export </w:t>
      </w:r>
      <w:r w:rsidR="0020787B">
        <w:t>riser</w:t>
      </w:r>
      <w:r w:rsidR="00A75B12">
        <w:t xml:space="preserve"> hull</w:t>
      </w:r>
      <w:r w:rsidR="00416FE8">
        <w:t xml:space="preserve"> piping</w:t>
      </w:r>
      <w:r w:rsidR="0020787B">
        <w:t xml:space="preserve"> </w:t>
      </w:r>
      <w:r>
        <w:t xml:space="preserve">is given in </w:t>
      </w:r>
      <w:r w:rsidR="00D85F80">
        <w:fldChar w:fldCharType="begin"/>
      </w:r>
      <w:r w:rsidR="00D85F80">
        <w:instrText xml:space="preserve"> REF _Ref500965894 \h </w:instrText>
      </w:r>
      <w:r w:rsidR="00D85F80">
        <w:fldChar w:fldCharType="separate"/>
      </w:r>
      <w:r w:rsidR="006D3B2E" w:rsidRPr="00A7442A">
        <w:t xml:space="preserve">Table </w:t>
      </w:r>
      <w:r w:rsidR="006D3B2E">
        <w:rPr>
          <w:noProof/>
        </w:rPr>
        <w:t>3</w:t>
      </w:r>
      <w:r w:rsidR="006D3B2E">
        <w:t>.</w:t>
      </w:r>
      <w:r w:rsidR="006D3B2E">
        <w:rPr>
          <w:noProof/>
        </w:rPr>
        <w:t>1</w:t>
      </w:r>
      <w:r w:rsidR="00D85F80">
        <w:fldChar w:fldCharType="end"/>
      </w:r>
      <w:r w:rsidR="009A0964">
        <w:t xml:space="preserve"> [</w:t>
      </w:r>
      <w:r w:rsidR="009A0964">
        <w:fldChar w:fldCharType="begin"/>
      </w:r>
      <w:r w:rsidR="009A0964">
        <w:instrText xml:space="preserve"> REF _Ref530473697 \r \h </w:instrText>
      </w:r>
      <w:r w:rsidR="009A0964">
        <w:fldChar w:fldCharType="separate"/>
      </w:r>
      <w:r w:rsidR="009A0964">
        <w:t>5</w:t>
      </w:r>
      <w:r w:rsidR="009A0964">
        <w:fldChar w:fldCharType="end"/>
      </w:r>
      <w:r w:rsidR="009A0964">
        <w:t>]</w:t>
      </w:r>
      <w:r>
        <w:t>.</w:t>
      </w:r>
      <w:r w:rsidR="00614AD5">
        <w:t xml:space="preserve"> The elevation drawing for the piping below Spar deck is provided in Figure 3.1.</w:t>
      </w:r>
      <w:r w:rsidR="00722E6F">
        <w:t xml:space="preserve"> The Spar deck elevation is 50’ above Mean Water Level (MWL). The bottom 33’ of piping below Spar deck </w:t>
      </w:r>
      <w:r w:rsidR="00722E6F">
        <w:t xml:space="preserve">until the top support </w:t>
      </w:r>
      <w:r w:rsidR="00722E6F">
        <w:t xml:space="preserve">has </w:t>
      </w:r>
      <w:proofErr w:type="spellStart"/>
      <w:r w:rsidR="00722E6F">
        <w:t>Splashtron</w:t>
      </w:r>
      <w:proofErr w:type="spellEnd"/>
      <w:r w:rsidR="00722E6F">
        <w:t xml:space="preserve"> coating and top 17’ of piping is coated with FBE.</w:t>
      </w:r>
    </w:p>
    <w:tbl>
      <w:tblPr>
        <w:tblStyle w:val="TableGrid"/>
        <w:tblW w:w="0" w:type="auto"/>
        <w:tblLook w:val="04A0" w:firstRow="1" w:lastRow="0" w:firstColumn="1" w:lastColumn="0" w:noHBand="0" w:noVBand="1"/>
      </w:tblPr>
      <w:tblGrid>
        <w:gridCol w:w="4225"/>
        <w:gridCol w:w="1080"/>
        <w:gridCol w:w="2160"/>
        <w:gridCol w:w="1885"/>
      </w:tblGrid>
      <w:tr w:rsidR="00C96BDC" w14:paraId="0AC6B51B" w14:textId="77777777" w:rsidTr="008030B9">
        <w:tc>
          <w:tcPr>
            <w:tcW w:w="4225" w:type="dxa"/>
            <w:vAlign w:val="center"/>
          </w:tcPr>
          <w:p w14:paraId="0B651135" w14:textId="6F92C7D9" w:rsidR="00C96BDC" w:rsidRPr="007D17F8" w:rsidRDefault="00C96BDC" w:rsidP="00993D31">
            <w:pPr>
              <w:spacing w:before="60" w:after="60"/>
              <w:jc w:val="left"/>
              <w:rPr>
                <w:b/>
              </w:rPr>
            </w:pPr>
            <w:r w:rsidRPr="007D17F8">
              <w:rPr>
                <w:b/>
              </w:rPr>
              <w:t>Description</w:t>
            </w:r>
          </w:p>
        </w:tc>
        <w:tc>
          <w:tcPr>
            <w:tcW w:w="1080" w:type="dxa"/>
            <w:vAlign w:val="center"/>
          </w:tcPr>
          <w:p w14:paraId="5BFC666A" w14:textId="2D9E07D8" w:rsidR="00C96BDC" w:rsidRPr="00FA1D3E" w:rsidRDefault="00FA1D3E" w:rsidP="0000264B">
            <w:pPr>
              <w:spacing w:before="60" w:after="60"/>
              <w:jc w:val="center"/>
              <w:rPr>
                <w:b/>
              </w:rPr>
            </w:pPr>
            <w:r w:rsidRPr="00FA1D3E">
              <w:rPr>
                <w:b/>
              </w:rPr>
              <w:t>Units</w:t>
            </w:r>
          </w:p>
        </w:tc>
        <w:tc>
          <w:tcPr>
            <w:tcW w:w="2160" w:type="dxa"/>
            <w:vAlign w:val="center"/>
          </w:tcPr>
          <w:p w14:paraId="3F51CB49" w14:textId="4C54603A" w:rsidR="00C96BDC" w:rsidRPr="007554D9" w:rsidRDefault="00C96BDC" w:rsidP="0000264B">
            <w:pPr>
              <w:spacing w:before="60" w:after="60"/>
              <w:jc w:val="center"/>
              <w:rPr>
                <w:b/>
              </w:rPr>
            </w:pPr>
            <w:r w:rsidRPr="007554D9">
              <w:rPr>
                <w:b/>
              </w:rPr>
              <w:t>Oil Riser Piping</w:t>
            </w:r>
          </w:p>
        </w:tc>
        <w:tc>
          <w:tcPr>
            <w:tcW w:w="1885" w:type="dxa"/>
            <w:vAlign w:val="center"/>
          </w:tcPr>
          <w:p w14:paraId="3FF08FBA" w14:textId="42F3F51C" w:rsidR="00C96BDC" w:rsidRPr="007554D9" w:rsidRDefault="00C96BDC" w:rsidP="0000264B">
            <w:pPr>
              <w:spacing w:before="60" w:after="60"/>
              <w:jc w:val="center"/>
              <w:rPr>
                <w:b/>
              </w:rPr>
            </w:pPr>
            <w:r w:rsidRPr="007554D9">
              <w:rPr>
                <w:b/>
              </w:rPr>
              <w:t>Gas Riser Piping</w:t>
            </w:r>
          </w:p>
        </w:tc>
      </w:tr>
      <w:tr w:rsidR="00234822" w14:paraId="7666E639" w14:textId="77777777" w:rsidTr="008030B9">
        <w:tc>
          <w:tcPr>
            <w:tcW w:w="4225" w:type="dxa"/>
          </w:tcPr>
          <w:p w14:paraId="041E7AD2" w14:textId="776E39FA" w:rsidR="00234822" w:rsidRPr="00A33072" w:rsidRDefault="00234822" w:rsidP="00234822">
            <w:pPr>
              <w:spacing w:before="60" w:after="60"/>
              <w:rPr>
                <w:b/>
              </w:rPr>
            </w:pPr>
            <w:r>
              <w:rPr>
                <w:b/>
              </w:rPr>
              <w:t>Design Code</w:t>
            </w:r>
          </w:p>
        </w:tc>
        <w:tc>
          <w:tcPr>
            <w:tcW w:w="1080" w:type="dxa"/>
          </w:tcPr>
          <w:p w14:paraId="6248B160" w14:textId="4F26699A" w:rsidR="00234822" w:rsidRDefault="00234822" w:rsidP="00234822">
            <w:pPr>
              <w:spacing w:before="60" w:after="60"/>
              <w:jc w:val="center"/>
            </w:pPr>
            <w:r>
              <w:t>n/a</w:t>
            </w:r>
          </w:p>
        </w:tc>
        <w:tc>
          <w:tcPr>
            <w:tcW w:w="2160" w:type="dxa"/>
          </w:tcPr>
          <w:p w14:paraId="205A6BA2" w14:textId="7EFB9154" w:rsidR="00234822" w:rsidRDefault="00234822" w:rsidP="00F363DF">
            <w:pPr>
              <w:spacing w:before="60" w:after="60"/>
              <w:jc w:val="center"/>
            </w:pPr>
            <w:r w:rsidRPr="00833C69">
              <w:t>ASME B31.4</w:t>
            </w:r>
          </w:p>
        </w:tc>
        <w:tc>
          <w:tcPr>
            <w:tcW w:w="1885" w:type="dxa"/>
          </w:tcPr>
          <w:p w14:paraId="47DFF92C" w14:textId="645F1557" w:rsidR="00234822" w:rsidRDefault="00234822" w:rsidP="00F363DF">
            <w:pPr>
              <w:spacing w:before="60" w:after="60"/>
              <w:jc w:val="center"/>
            </w:pPr>
            <w:r w:rsidRPr="00833C69">
              <w:t>ASME B31.</w:t>
            </w:r>
            <w:r>
              <w:t>8</w:t>
            </w:r>
          </w:p>
        </w:tc>
      </w:tr>
      <w:tr w:rsidR="00234822" w14:paraId="649BBEC9" w14:textId="77777777" w:rsidTr="008030B9">
        <w:tc>
          <w:tcPr>
            <w:tcW w:w="4225" w:type="dxa"/>
          </w:tcPr>
          <w:p w14:paraId="649AFF5B" w14:textId="25A43FD4" w:rsidR="00234822" w:rsidRPr="00A33072" w:rsidRDefault="00234822" w:rsidP="00234822">
            <w:pPr>
              <w:spacing w:before="60" w:after="60"/>
              <w:rPr>
                <w:b/>
              </w:rPr>
            </w:pPr>
            <w:r w:rsidRPr="00A33072">
              <w:rPr>
                <w:b/>
              </w:rPr>
              <w:t>Outer Diameter, OD</w:t>
            </w:r>
          </w:p>
        </w:tc>
        <w:tc>
          <w:tcPr>
            <w:tcW w:w="1080" w:type="dxa"/>
          </w:tcPr>
          <w:p w14:paraId="645BBBA6" w14:textId="29315D84" w:rsidR="00234822" w:rsidRDefault="00234822" w:rsidP="00234822">
            <w:pPr>
              <w:spacing w:before="60" w:after="60"/>
              <w:jc w:val="center"/>
            </w:pPr>
            <w:r>
              <w:t>Inch</w:t>
            </w:r>
          </w:p>
        </w:tc>
        <w:tc>
          <w:tcPr>
            <w:tcW w:w="2160" w:type="dxa"/>
          </w:tcPr>
          <w:p w14:paraId="29434091" w14:textId="0C1AB057" w:rsidR="00234822" w:rsidRDefault="00284A60" w:rsidP="00F363DF">
            <w:pPr>
              <w:spacing w:before="60" w:after="60"/>
              <w:jc w:val="center"/>
            </w:pPr>
            <w:r>
              <w:t>18.0</w:t>
            </w:r>
          </w:p>
        </w:tc>
        <w:tc>
          <w:tcPr>
            <w:tcW w:w="1885" w:type="dxa"/>
          </w:tcPr>
          <w:p w14:paraId="1410D3D8" w14:textId="77A27DF7" w:rsidR="00234822" w:rsidRDefault="00284A60" w:rsidP="00F363DF">
            <w:pPr>
              <w:spacing w:before="60" w:after="60"/>
              <w:jc w:val="center"/>
            </w:pPr>
            <w:r>
              <w:t>16.0</w:t>
            </w:r>
          </w:p>
        </w:tc>
      </w:tr>
      <w:tr w:rsidR="00380C64" w14:paraId="77023493" w14:textId="77777777" w:rsidTr="008030B9">
        <w:tc>
          <w:tcPr>
            <w:tcW w:w="4225" w:type="dxa"/>
          </w:tcPr>
          <w:p w14:paraId="64B275DB" w14:textId="79D72CBF" w:rsidR="00380C64" w:rsidRPr="00A33072" w:rsidRDefault="00380C64" w:rsidP="00380C64">
            <w:pPr>
              <w:spacing w:before="60" w:after="60"/>
              <w:rPr>
                <w:b/>
              </w:rPr>
            </w:pPr>
            <w:r>
              <w:rPr>
                <w:b/>
              </w:rPr>
              <w:t>Material Grade</w:t>
            </w:r>
          </w:p>
        </w:tc>
        <w:tc>
          <w:tcPr>
            <w:tcW w:w="1080" w:type="dxa"/>
          </w:tcPr>
          <w:p w14:paraId="2D603C49" w14:textId="4B351F85" w:rsidR="00380C64" w:rsidRDefault="00380C64" w:rsidP="00380C64">
            <w:pPr>
              <w:spacing w:before="60" w:after="60"/>
              <w:jc w:val="center"/>
            </w:pPr>
            <w:r>
              <w:t>n/a</w:t>
            </w:r>
          </w:p>
        </w:tc>
        <w:tc>
          <w:tcPr>
            <w:tcW w:w="2160" w:type="dxa"/>
          </w:tcPr>
          <w:p w14:paraId="5FF57B4F" w14:textId="0F93EC25" w:rsidR="00380C64" w:rsidRDefault="00380C64" w:rsidP="00380C64">
            <w:pPr>
              <w:spacing w:before="60" w:after="60"/>
              <w:jc w:val="center"/>
            </w:pPr>
            <w:r>
              <w:t>X</w:t>
            </w:r>
            <w:r w:rsidR="009A0964">
              <w:t>-</w:t>
            </w:r>
            <w:r>
              <w:t>60</w:t>
            </w:r>
          </w:p>
        </w:tc>
        <w:tc>
          <w:tcPr>
            <w:tcW w:w="1885" w:type="dxa"/>
          </w:tcPr>
          <w:p w14:paraId="678867C7" w14:textId="38D6F9DE" w:rsidR="00380C64" w:rsidRDefault="00380C64" w:rsidP="00380C64">
            <w:pPr>
              <w:spacing w:before="60" w:after="60"/>
              <w:jc w:val="center"/>
            </w:pPr>
            <w:r>
              <w:t>X</w:t>
            </w:r>
            <w:r w:rsidR="009A0964">
              <w:t>-</w:t>
            </w:r>
            <w:r>
              <w:t>65</w:t>
            </w:r>
          </w:p>
        </w:tc>
      </w:tr>
      <w:tr w:rsidR="002910F7" w14:paraId="39BE8E78" w14:textId="77777777" w:rsidTr="008030B9">
        <w:tc>
          <w:tcPr>
            <w:tcW w:w="4225" w:type="dxa"/>
          </w:tcPr>
          <w:p w14:paraId="67FB0E64" w14:textId="595EDC67" w:rsidR="002910F7" w:rsidRDefault="002910F7" w:rsidP="00380C64">
            <w:pPr>
              <w:spacing w:before="60" w:after="60"/>
              <w:rPr>
                <w:b/>
              </w:rPr>
            </w:pPr>
            <w:r>
              <w:rPr>
                <w:b/>
              </w:rPr>
              <w:t>Material Yield Strength</w:t>
            </w:r>
            <w:r w:rsidR="00CA778C">
              <w:rPr>
                <w:b/>
              </w:rPr>
              <w:t xml:space="preserve">, </w:t>
            </w:r>
            <w:r w:rsidR="0045311B">
              <w:rPr>
                <w:b/>
              </w:rPr>
              <w:t>[</w:t>
            </w:r>
            <w:r w:rsidR="0045311B">
              <w:rPr>
                <w:b/>
              </w:rPr>
              <w:fldChar w:fldCharType="begin"/>
            </w:r>
            <w:r w:rsidR="0045311B">
              <w:rPr>
                <w:b/>
              </w:rPr>
              <w:instrText xml:space="preserve"> REF _Ref530298786 \n \h </w:instrText>
            </w:r>
            <w:r w:rsidR="0045311B">
              <w:rPr>
                <w:b/>
              </w:rPr>
            </w:r>
            <w:r w:rsidR="0045311B">
              <w:rPr>
                <w:b/>
              </w:rPr>
              <w:fldChar w:fldCharType="separate"/>
            </w:r>
            <w:r w:rsidR="006D3B2E">
              <w:rPr>
                <w:b/>
              </w:rPr>
              <w:t>1</w:t>
            </w:r>
            <w:r w:rsidR="0045311B">
              <w:rPr>
                <w:b/>
              </w:rPr>
              <w:fldChar w:fldCharType="end"/>
            </w:r>
            <w:r w:rsidR="0045311B">
              <w:rPr>
                <w:b/>
              </w:rPr>
              <w:t>]</w:t>
            </w:r>
          </w:p>
        </w:tc>
        <w:tc>
          <w:tcPr>
            <w:tcW w:w="1080" w:type="dxa"/>
          </w:tcPr>
          <w:p w14:paraId="2563FD2E" w14:textId="02B12FA9" w:rsidR="002910F7" w:rsidRDefault="009A0964" w:rsidP="00380C64">
            <w:pPr>
              <w:spacing w:before="60" w:after="60"/>
              <w:jc w:val="center"/>
            </w:pPr>
            <w:r>
              <w:t>P</w:t>
            </w:r>
            <w:r>
              <w:t>si</w:t>
            </w:r>
          </w:p>
        </w:tc>
        <w:tc>
          <w:tcPr>
            <w:tcW w:w="2160" w:type="dxa"/>
          </w:tcPr>
          <w:p w14:paraId="07F481F1" w14:textId="2B6186A8" w:rsidR="002910F7" w:rsidRDefault="00CA16A0" w:rsidP="00380C64">
            <w:pPr>
              <w:spacing w:before="60" w:after="60"/>
              <w:jc w:val="center"/>
            </w:pPr>
            <w:r>
              <w:t>60,200</w:t>
            </w:r>
          </w:p>
        </w:tc>
        <w:tc>
          <w:tcPr>
            <w:tcW w:w="1885" w:type="dxa"/>
          </w:tcPr>
          <w:p w14:paraId="4A299ED1" w14:textId="5777A2D0" w:rsidR="002910F7" w:rsidRDefault="00CA16A0" w:rsidP="00380C64">
            <w:pPr>
              <w:spacing w:before="60" w:after="60"/>
              <w:jc w:val="center"/>
            </w:pPr>
            <w:r w:rsidRPr="00CA16A0">
              <w:t>65</w:t>
            </w:r>
            <w:r>
              <w:t>,</w:t>
            </w:r>
            <w:r w:rsidRPr="00CA16A0">
              <w:t>300</w:t>
            </w:r>
          </w:p>
        </w:tc>
      </w:tr>
      <w:tr w:rsidR="00380C64" w14:paraId="4D907D0E" w14:textId="77777777" w:rsidTr="008030B9">
        <w:tc>
          <w:tcPr>
            <w:tcW w:w="4225" w:type="dxa"/>
          </w:tcPr>
          <w:p w14:paraId="5F43D7FD" w14:textId="26097EDF" w:rsidR="00380C64" w:rsidRPr="00A33072" w:rsidRDefault="00D40295" w:rsidP="00380C64">
            <w:pPr>
              <w:spacing w:before="60" w:after="60"/>
              <w:rPr>
                <w:b/>
              </w:rPr>
            </w:pPr>
            <w:r>
              <w:rPr>
                <w:b/>
              </w:rPr>
              <w:t>Maximum Allowable Operating Pressure, MAOP</w:t>
            </w:r>
          </w:p>
        </w:tc>
        <w:tc>
          <w:tcPr>
            <w:tcW w:w="1080" w:type="dxa"/>
            <w:vAlign w:val="center"/>
          </w:tcPr>
          <w:p w14:paraId="48C1E199" w14:textId="7ACC498C" w:rsidR="00380C64" w:rsidRDefault="00645F74" w:rsidP="00A755F4">
            <w:pPr>
              <w:spacing w:before="60" w:after="60"/>
              <w:jc w:val="center"/>
            </w:pPr>
            <w:r>
              <w:t>P</w:t>
            </w:r>
            <w:r w:rsidR="00640682">
              <w:t>si</w:t>
            </w:r>
          </w:p>
        </w:tc>
        <w:tc>
          <w:tcPr>
            <w:tcW w:w="2160" w:type="dxa"/>
            <w:vAlign w:val="center"/>
          </w:tcPr>
          <w:p w14:paraId="50F87882" w14:textId="72B8BC2A" w:rsidR="00380C64" w:rsidRDefault="00640682" w:rsidP="00A755F4">
            <w:pPr>
              <w:spacing w:before="60" w:after="60"/>
              <w:jc w:val="center"/>
            </w:pPr>
            <w:r>
              <w:t>2220</w:t>
            </w:r>
          </w:p>
        </w:tc>
        <w:tc>
          <w:tcPr>
            <w:tcW w:w="1885" w:type="dxa"/>
            <w:vAlign w:val="center"/>
          </w:tcPr>
          <w:p w14:paraId="6733E978" w14:textId="0EA5B4A8" w:rsidR="00380C64" w:rsidRDefault="00640682" w:rsidP="00A755F4">
            <w:pPr>
              <w:spacing w:before="60" w:after="60"/>
              <w:jc w:val="center"/>
            </w:pPr>
            <w:r>
              <w:t>2220</w:t>
            </w:r>
          </w:p>
        </w:tc>
      </w:tr>
      <w:tr w:rsidR="00645F74" w14:paraId="0BEB1D35" w14:textId="77777777" w:rsidTr="008030B9">
        <w:tc>
          <w:tcPr>
            <w:tcW w:w="4225" w:type="dxa"/>
          </w:tcPr>
          <w:p w14:paraId="55CC3226" w14:textId="15ACC8FA" w:rsidR="00645F74" w:rsidRDefault="00645F74" w:rsidP="00380C64">
            <w:pPr>
              <w:spacing w:before="60" w:after="60"/>
              <w:rPr>
                <w:b/>
              </w:rPr>
            </w:pPr>
            <w:r>
              <w:rPr>
                <w:b/>
              </w:rPr>
              <w:t xml:space="preserve">Operating Pressures (psi) </w:t>
            </w:r>
          </w:p>
          <w:p w14:paraId="2A56AA9E" w14:textId="636209A8" w:rsidR="00645F74" w:rsidRDefault="00645F74" w:rsidP="007D2E6A">
            <w:pPr>
              <w:spacing w:before="60" w:after="60"/>
              <w:rPr>
                <w:b/>
              </w:rPr>
            </w:pPr>
            <w:r>
              <w:rPr>
                <w:b/>
              </w:rPr>
              <w:t>(</w:t>
            </w:r>
            <w:r w:rsidR="007D2E6A">
              <w:rPr>
                <w:b/>
              </w:rPr>
              <w:t>on</w:t>
            </w:r>
            <w:r>
              <w:rPr>
                <w:b/>
              </w:rPr>
              <w:t xml:space="preserve"> 10-25-2018)</w:t>
            </w:r>
          </w:p>
        </w:tc>
        <w:tc>
          <w:tcPr>
            <w:tcW w:w="1080" w:type="dxa"/>
            <w:vAlign w:val="center"/>
          </w:tcPr>
          <w:p w14:paraId="59DC2FD6" w14:textId="02AB7220" w:rsidR="00645F74" w:rsidRDefault="00416FE8" w:rsidP="00A755F4">
            <w:pPr>
              <w:spacing w:before="60" w:after="60"/>
              <w:jc w:val="center"/>
            </w:pPr>
            <w:r>
              <w:t>P</w:t>
            </w:r>
            <w:r w:rsidR="00645F74">
              <w:t>si</w:t>
            </w:r>
          </w:p>
        </w:tc>
        <w:tc>
          <w:tcPr>
            <w:tcW w:w="2160" w:type="dxa"/>
            <w:vAlign w:val="center"/>
          </w:tcPr>
          <w:p w14:paraId="6F2406AC" w14:textId="7CA30A9A" w:rsidR="00645F74" w:rsidRDefault="00645F74" w:rsidP="00A755F4">
            <w:pPr>
              <w:spacing w:before="60" w:after="60"/>
              <w:jc w:val="center"/>
            </w:pPr>
            <w:r>
              <w:t>315</w:t>
            </w:r>
          </w:p>
        </w:tc>
        <w:tc>
          <w:tcPr>
            <w:tcW w:w="1885" w:type="dxa"/>
            <w:vAlign w:val="center"/>
          </w:tcPr>
          <w:p w14:paraId="5420DDD5" w14:textId="15DAB8B3" w:rsidR="00645F74" w:rsidRDefault="00645F74" w:rsidP="00A755F4">
            <w:pPr>
              <w:spacing w:before="60" w:after="60"/>
              <w:jc w:val="center"/>
            </w:pPr>
            <w:r>
              <w:t>1245</w:t>
            </w:r>
          </w:p>
        </w:tc>
      </w:tr>
      <w:tr w:rsidR="00E63DDC" w14:paraId="55430AA1" w14:textId="77777777" w:rsidTr="008030B9">
        <w:tc>
          <w:tcPr>
            <w:tcW w:w="4225" w:type="dxa"/>
          </w:tcPr>
          <w:p w14:paraId="073C82D7" w14:textId="07FB942A" w:rsidR="00E63DDC" w:rsidRDefault="00E63DDC" w:rsidP="00380C64">
            <w:pPr>
              <w:spacing w:before="60" w:after="60"/>
              <w:rPr>
                <w:b/>
              </w:rPr>
            </w:pPr>
            <w:r>
              <w:rPr>
                <w:b/>
              </w:rPr>
              <w:t>Maximum Operating Temperature</w:t>
            </w:r>
          </w:p>
        </w:tc>
        <w:tc>
          <w:tcPr>
            <w:tcW w:w="1080" w:type="dxa"/>
            <w:vAlign w:val="center"/>
          </w:tcPr>
          <w:p w14:paraId="37742F8C" w14:textId="2F7D38BF" w:rsidR="00E63DDC" w:rsidRDefault="00E63DDC" w:rsidP="00A755F4">
            <w:pPr>
              <w:spacing w:before="60" w:after="60"/>
              <w:jc w:val="center"/>
            </w:pPr>
            <w:r>
              <w:rPr>
                <w:rFonts w:cs="Calibri"/>
              </w:rPr>
              <w:t>˚</w:t>
            </w:r>
            <w:r>
              <w:t>F</w:t>
            </w:r>
          </w:p>
        </w:tc>
        <w:tc>
          <w:tcPr>
            <w:tcW w:w="2160" w:type="dxa"/>
            <w:vAlign w:val="center"/>
          </w:tcPr>
          <w:p w14:paraId="7F50E599" w14:textId="49DBD11F" w:rsidR="00E63DDC" w:rsidRDefault="00E63DDC" w:rsidP="00A755F4">
            <w:pPr>
              <w:spacing w:before="60" w:after="60"/>
              <w:jc w:val="center"/>
            </w:pPr>
            <w:r>
              <w:t>82</w:t>
            </w:r>
          </w:p>
        </w:tc>
        <w:tc>
          <w:tcPr>
            <w:tcW w:w="1885" w:type="dxa"/>
            <w:vAlign w:val="center"/>
          </w:tcPr>
          <w:p w14:paraId="5D851352" w14:textId="10F27D43" w:rsidR="00E63DDC" w:rsidRDefault="00E63DDC" w:rsidP="00A755F4">
            <w:pPr>
              <w:spacing w:before="60" w:after="60"/>
              <w:jc w:val="center"/>
            </w:pPr>
            <w:r>
              <w:t>90</w:t>
            </w:r>
          </w:p>
        </w:tc>
      </w:tr>
      <w:tr w:rsidR="00E63DDC" w14:paraId="2FEAE82A" w14:textId="77777777" w:rsidTr="008030B9">
        <w:tc>
          <w:tcPr>
            <w:tcW w:w="4225" w:type="dxa"/>
          </w:tcPr>
          <w:p w14:paraId="2BB21F76" w14:textId="61D9683A" w:rsidR="00E63DDC" w:rsidRDefault="00E63DDC" w:rsidP="00E63DDC">
            <w:pPr>
              <w:spacing w:before="60" w:after="60"/>
              <w:rPr>
                <w:b/>
              </w:rPr>
            </w:pPr>
            <w:r>
              <w:rPr>
                <w:b/>
              </w:rPr>
              <w:t>Ambient Temperature</w:t>
            </w:r>
          </w:p>
        </w:tc>
        <w:tc>
          <w:tcPr>
            <w:tcW w:w="1080" w:type="dxa"/>
            <w:vAlign w:val="center"/>
          </w:tcPr>
          <w:p w14:paraId="6B6DBDB1" w14:textId="30F0204A" w:rsidR="00E63DDC" w:rsidRDefault="00E63DDC" w:rsidP="00E63DDC">
            <w:pPr>
              <w:spacing w:before="60" w:after="60"/>
              <w:jc w:val="center"/>
              <w:rPr>
                <w:rFonts w:cs="Calibri"/>
              </w:rPr>
            </w:pPr>
            <w:r>
              <w:rPr>
                <w:rFonts w:cs="Calibri"/>
              </w:rPr>
              <w:t>˚</w:t>
            </w:r>
            <w:r>
              <w:t>F</w:t>
            </w:r>
          </w:p>
        </w:tc>
        <w:tc>
          <w:tcPr>
            <w:tcW w:w="2160" w:type="dxa"/>
            <w:vAlign w:val="center"/>
          </w:tcPr>
          <w:p w14:paraId="6C13289B" w14:textId="07138723" w:rsidR="00E63DDC" w:rsidRDefault="00E63DDC" w:rsidP="00E63DDC">
            <w:pPr>
              <w:spacing w:before="60" w:after="60"/>
              <w:jc w:val="center"/>
            </w:pPr>
            <w:r>
              <w:t>50</w:t>
            </w:r>
          </w:p>
        </w:tc>
        <w:tc>
          <w:tcPr>
            <w:tcW w:w="1885" w:type="dxa"/>
            <w:vAlign w:val="center"/>
          </w:tcPr>
          <w:p w14:paraId="3609C582" w14:textId="1333EB70" w:rsidR="00E63DDC" w:rsidRDefault="00E63DDC" w:rsidP="00E63DDC">
            <w:pPr>
              <w:spacing w:before="60" w:after="60"/>
              <w:jc w:val="center"/>
            </w:pPr>
            <w:r>
              <w:t>50</w:t>
            </w:r>
          </w:p>
        </w:tc>
      </w:tr>
      <w:tr w:rsidR="00E63DDC" w14:paraId="6539E490" w14:textId="77777777" w:rsidTr="008030B9">
        <w:tc>
          <w:tcPr>
            <w:tcW w:w="4225" w:type="dxa"/>
          </w:tcPr>
          <w:p w14:paraId="00E6589C" w14:textId="5414B075" w:rsidR="00E63DDC" w:rsidRPr="00A33072" w:rsidRDefault="00E63DDC" w:rsidP="00E63DDC">
            <w:pPr>
              <w:spacing w:before="60" w:after="60"/>
              <w:rPr>
                <w:b/>
              </w:rPr>
            </w:pPr>
            <w:r>
              <w:rPr>
                <w:b/>
              </w:rPr>
              <w:t xml:space="preserve">Nominal </w:t>
            </w:r>
            <w:r w:rsidRPr="00A33072">
              <w:rPr>
                <w:b/>
              </w:rPr>
              <w:t xml:space="preserve">Wall Thickness, </w:t>
            </w:r>
            <w:proofErr w:type="spellStart"/>
            <w:r>
              <w:rPr>
                <w:b/>
              </w:rPr>
              <w:t>t</w:t>
            </w:r>
            <w:r w:rsidRPr="00EE1003">
              <w:rPr>
                <w:b/>
                <w:vertAlign w:val="subscript"/>
              </w:rPr>
              <w:t>nom</w:t>
            </w:r>
            <w:proofErr w:type="spellEnd"/>
          </w:p>
        </w:tc>
        <w:tc>
          <w:tcPr>
            <w:tcW w:w="1080" w:type="dxa"/>
            <w:vAlign w:val="center"/>
          </w:tcPr>
          <w:p w14:paraId="1FE217FD" w14:textId="38C248FB" w:rsidR="00E63DDC" w:rsidRDefault="00E63DDC" w:rsidP="00E63DDC">
            <w:pPr>
              <w:spacing w:before="60" w:after="60"/>
              <w:jc w:val="center"/>
            </w:pPr>
            <w:r>
              <w:t>Inch</w:t>
            </w:r>
          </w:p>
        </w:tc>
        <w:tc>
          <w:tcPr>
            <w:tcW w:w="2160" w:type="dxa"/>
            <w:vAlign w:val="center"/>
          </w:tcPr>
          <w:p w14:paraId="3FBF0B0B" w14:textId="10768746" w:rsidR="00E63DDC" w:rsidRDefault="00E63DDC" w:rsidP="00E63DDC">
            <w:pPr>
              <w:spacing w:before="60" w:after="60"/>
              <w:jc w:val="center"/>
            </w:pPr>
            <w:r>
              <w:t>0.750</w:t>
            </w:r>
          </w:p>
        </w:tc>
        <w:tc>
          <w:tcPr>
            <w:tcW w:w="1885" w:type="dxa"/>
            <w:vAlign w:val="center"/>
          </w:tcPr>
          <w:p w14:paraId="1F178AF0" w14:textId="3F96AAD2" w:rsidR="00E63DDC" w:rsidRDefault="00E63DDC" w:rsidP="00E63DDC">
            <w:pPr>
              <w:spacing w:before="60" w:after="60"/>
              <w:jc w:val="center"/>
            </w:pPr>
            <w:r>
              <w:t>0.625</w:t>
            </w:r>
          </w:p>
        </w:tc>
      </w:tr>
      <w:tr w:rsidR="00163F0A" w14:paraId="30997869" w14:textId="77777777" w:rsidTr="008030B9">
        <w:tc>
          <w:tcPr>
            <w:tcW w:w="4225" w:type="dxa"/>
          </w:tcPr>
          <w:p w14:paraId="1049BC48" w14:textId="3784F462" w:rsidR="00163F0A" w:rsidRDefault="00163F0A" w:rsidP="00E63DDC">
            <w:pPr>
              <w:spacing w:before="60" w:after="60"/>
              <w:rPr>
                <w:b/>
              </w:rPr>
            </w:pPr>
            <w:r>
              <w:rPr>
                <w:b/>
              </w:rPr>
              <w:t>Operating Period (2004 to 2018)</w:t>
            </w:r>
          </w:p>
        </w:tc>
        <w:tc>
          <w:tcPr>
            <w:tcW w:w="1080" w:type="dxa"/>
            <w:vAlign w:val="center"/>
          </w:tcPr>
          <w:p w14:paraId="77C8E01B" w14:textId="3125EA15" w:rsidR="00163F0A" w:rsidRDefault="00163F0A" w:rsidP="00E63DDC">
            <w:pPr>
              <w:spacing w:before="60" w:after="60"/>
              <w:jc w:val="center"/>
            </w:pPr>
            <w:r>
              <w:t>Years</w:t>
            </w:r>
          </w:p>
        </w:tc>
        <w:tc>
          <w:tcPr>
            <w:tcW w:w="2160" w:type="dxa"/>
            <w:vAlign w:val="center"/>
          </w:tcPr>
          <w:p w14:paraId="704A76B9" w14:textId="1691F03D" w:rsidR="00163F0A" w:rsidRDefault="00163F0A" w:rsidP="00E63DDC">
            <w:pPr>
              <w:spacing w:before="60" w:after="60"/>
              <w:jc w:val="center"/>
            </w:pPr>
            <w:r>
              <w:t>15</w:t>
            </w:r>
          </w:p>
        </w:tc>
        <w:tc>
          <w:tcPr>
            <w:tcW w:w="1885" w:type="dxa"/>
            <w:vAlign w:val="center"/>
          </w:tcPr>
          <w:p w14:paraId="73B98E6A" w14:textId="77BA0802" w:rsidR="00163F0A" w:rsidRDefault="00163F0A" w:rsidP="00E63DDC">
            <w:pPr>
              <w:spacing w:before="60" w:after="60"/>
              <w:jc w:val="center"/>
            </w:pPr>
            <w:r>
              <w:t>15</w:t>
            </w:r>
          </w:p>
        </w:tc>
      </w:tr>
    </w:tbl>
    <w:p w14:paraId="1BA5B05B" w14:textId="52D9DF66" w:rsidR="00504FED" w:rsidRDefault="00504FED" w:rsidP="00504FED">
      <w:pPr>
        <w:pStyle w:val="Caption"/>
        <w:keepNext/>
      </w:pPr>
      <w:bookmarkStart w:id="240" w:name="_Ref500965894"/>
      <w:bookmarkStart w:id="241" w:name="_Ref530295659"/>
      <w:bookmarkStart w:id="242" w:name="_Toc530330891"/>
      <w:r w:rsidRPr="00A7442A">
        <w:t xml:space="preserve">Table </w:t>
      </w:r>
      <w:fldSimple w:instr=" STYLEREF 1 \s ">
        <w:r w:rsidR="002E3825">
          <w:rPr>
            <w:noProof/>
          </w:rPr>
          <w:t>3</w:t>
        </w:r>
      </w:fldSimple>
      <w:r w:rsidR="002E3825">
        <w:t>.</w:t>
      </w:r>
      <w:fldSimple w:instr=" SEQ Table \* ARABIC \s 1 ">
        <w:r w:rsidR="002E3825">
          <w:rPr>
            <w:noProof/>
          </w:rPr>
          <w:t>1</w:t>
        </w:r>
      </w:fldSimple>
      <w:bookmarkEnd w:id="240"/>
      <w:r w:rsidRPr="00A7442A">
        <w:t xml:space="preserve">: </w:t>
      </w:r>
      <w:bookmarkEnd w:id="241"/>
      <w:r w:rsidR="008A7437">
        <w:t>Design Data</w:t>
      </w:r>
      <w:bookmarkEnd w:id="242"/>
    </w:p>
    <w:p w14:paraId="2B4D1388" w14:textId="77777777" w:rsidR="00614AD5" w:rsidRPr="00614AD5" w:rsidRDefault="00614AD5" w:rsidP="00614AD5"/>
    <w:p w14:paraId="1A1D91A0" w14:textId="0251858E" w:rsidR="00614AD5" w:rsidRDefault="00614AD5" w:rsidP="00614AD5">
      <w:pPr>
        <w:jc w:val="center"/>
      </w:pPr>
      <w:r>
        <w:rPr>
          <w:noProof/>
        </w:rPr>
        <w:lastRenderedPageBreak/>
        <w:drawing>
          <wp:inline distT="0" distB="0" distL="0" distR="0" wp14:anchorId="0C7D46E5" wp14:editId="2D86E6B2">
            <wp:extent cx="5943600" cy="59518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951855"/>
                    </a:xfrm>
                    <a:prstGeom prst="rect">
                      <a:avLst/>
                    </a:prstGeom>
                  </pic:spPr>
                </pic:pic>
              </a:graphicData>
            </a:graphic>
          </wp:inline>
        </w:drawing>
      </w:r>
    </w:p>
    <w:p w14:paraId="7B68678F" w14:textId="12DF109B" w:rsidR="00614AD5" w:rsidRPr="00614AD5" w:rsidRDefault="00614AD5" w:rsidP="00614AD5">
      <w:pPr>
        <w:pStyle w:val="Caption"/>
      </w:pPr>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1</w:t>
      </w:r>
      <w:r>
        <w:fldChar w:fldCharType="end"/>
      </w:r>
      <w:r>
        <w:t xml:space="preserve"> –</w:t>
      </w:r>
      <w:r>
        <w:t>Gunnison Export Riser Hull Piping</w:t>
      </w:r>
    </w:p>
    <w:p w14:paraId="31351E98" w14:textId="1C0EC2CD" w:rsidR="000068D3" w:rsidRDefault="000068D3" w:rsidP="000406C0">
      <w:pPr>
        <w:pStyle w:val="Heading2"/>
      </w:pPr>
      <w:bookmarkStart w:id="243" w:name="_Toc530401119"/>
      <w:r>
        <w:t>Minimum Design Wall Thickness</w:t>
      </w:r>
      <w:bookmarkEnd w:id="243"/>
    </w:p>
    <w:p w14:paraId="02305B1D" w14:textId="217645FF" w:rsidR="008A7437" w:rsidRDefault="008A7437" w:rsidP="000068D3">
      <w:r>
        <w:t xml:space="preserve">The minimum wall thickness required </w:t>
      </w:r>
      <w:r w:rsidR="00175DD5">
        <w:t xml:space="preserve">is calculated using design data in Section </w:t>
      </w:r>
      <w:r w:rsidR="003B5E04">
        <w:fldChar w:fldCharType="begin"/>
      </w:r>
      <w:r w:rsidR="003B5E04">
        <w:instrText xml:space="preserve"> REF _Ref530473968 \r \h </w:instrText>
      </w:r>
      <w:r w:rsidR="003B5E04">
        <w:fldChar w:fldCharType="separate"/>
      </w:r>
      <w:r w:rsidR="003B5E04">
        <w:t>3.1</w:t>
      </w:r>
      <w:r w:rsidR="003B5E04">
        <w:fldChar w:fldCharType="end"/>
      </w:r>
      <w:r w:rsidR="003B5E04">
        <w:t xml:space="preserve"> </w:t>
      </w:r>
      <w:r w:rsidR="00175DD5">
        <w:t xml:space="preserve">and </w:t>
      </w:r>
      <w:r w:rsidR="00722E6F">
        <w:t>corresponding</w:t>
      </w:r>
      <w:r w:rsidR="00175DD5">
        <w:t xml:space="preserve"> </w:t>
      </w:r>
      <w:r w:rsidR="00B51861">
        <w:t>design code</w:t>
      </w:r>
      <w:r w:rsidR="00175DD5">
        <w:t xml:space="preserve">. </w:t>
      </w:r>
    </w:p>
    <w:p w14:paraId="26A37EDA" w14:textId="5899BD56" w:rsidR="00012F8A" w:rsidRDefault="00957F6B" w:rsidP="00D30FE5">
      <w:pPr>
        <w:pStyle w:val="ListParagraph"/>
        <w:numPr>
          <w:ilvl w:val="0"/>
          <w:numId w:val="13"/>
        </w:numPr>
      </w:pPr>
      <w:r>
        <w:t xml:space="preserve">The minimum wall thickness required </w:t>
      </w:r>
      <w:r w:rsidR="00722E6F">
        <w:t xml:space="preserve">per design code </w:t>
      </w:r>
      <w:r w:rsidR="00CB2BB3">
        <w:t xml:space="preserve">at </w:t>
      </w:r>
      <w:r w:rsidR="00716F91">
        <w:t>M</w:t>
      </w:r>
      <w:r w:rsidR="00716F91">
        <w:t xml:space="preserve">aximum </w:t>
      </w:r>
      <w:r w:rsidR="00716F91">
        <w:t>Allowable O</w:t>
      </w:r>
      <w:r w:rsidR="00716F91">
        <w:t xml:space="preserve">perating </w:t>
      </w:r>
      <w:r w:rsidR="00716F91">
        <w:t>P</w:t>
      </w:r>
      <w:r w:rsidR="00716F91">
        <w:t xml:space="preserve">ressure </w:t>
      </w:r>
      <w:r w:rsidR="00716F91">
        <w:t xml:space="preserve">(MAOP) </w:t>
      </w:r>
      <w:r w:rsidR="00537883">
        <w:t>is summarized below</w:t>
      </w:r>
      <w:r w:rsidR="00722E6F">
        <w:t xml:space="preserve"> and listed</w:t>
      </w:r>
      <w:r w:rsidR="00722E6F" w:rsidRPr="00722E6F">
        <w:t xml:space="preserve"> </w:t>
      </w:r>
      <w:r w:rsidR="00722E6F">
        <w:t xml:space="preserve">in </w:t>
      </w:r>
      <w:r w:rsidR="00722E6F">
        <w:fldChar w:fldCharType="begin"/>
      </w:r>
      <w:r w:rsidR="00722E6F">
        <w:instrText xml:space="preserve"> REF _Ref530300579 \h </w:instrText>
      </w:r>
      <w:r w:rsidR="00722E6F">
        <w:fldChar w:fldCharType="separate"/>
      </w:r>
      <w:r w:rsidR="00722E6F" w:rsidRPr="00A7442A">
        <w:t xml:space="preserve">Table </w:t>
      </w:r>
      <w:r w:rsidR="00722E6F">
        <w:rPr>
          <w:noProof/>
        </w:rPr>
        <w:t>3</w:t>
      </w:r>
      <w:r w:rsidR="00722E6F">
        <w:t>.</w:t>
      </w:r>
      <w:r w:rsidR="00722E6F">
        <w:rPr>
          <w:noProof/>
        </w:rPr>
        <w:t>2</w:t>
      </w:r>
      <w:r w:rsidR="00722E6F">
        <w:fldChar w:fldCharType="end"/>
      </w:r>
      <w:r w:rsidR="00275DE9">
        <w:t>:</w:t>
      </w:r>
    </w:p>
    <w:p w14:paraId="43B8B29F" w14:textId="5D2EEAE5" w:rsidR="00957F6B" w:rsidRDefault="00275DE9" w:rsidP="00957F6B">
      <w:pPr>
        <w:pStyle w:val="ListParagraph"/>
        <w:numPr>
          <w:ilvl w:val="1"/>
          <w:numId w:val="13"/>
        </w:numPr>
      </w:pPr>
      <w:r>
        <w:t xml:space="preserve">Oil export piping is </w:t>
      </w:r>
      <w:r w:rsidR="00CB2BB3">
        <w:t>0.5</w:t>
      </w:r>
      <w:r w:rsidR="00931ADD">
        <w:t>38</w:t>
      </w:r>
      <w:r w:rsidR="00614AD5">
        <w:t>”</w:t>
      </w:r>
    </w:p>
    <w:p w14:paraId="5AFC0C39" w14:textId="56A6EF15" w:rsidR="00275DE9" w:rsidRDefault="00275DE9" w:rsidP="00957F6B">
      <w:pPr>
        <w:pStyle w:val="ListParagraph"/>
        <w:numPr>
          <w:ilvl w:val="1"/>
          <w:numId w:val="13"/>
        </w:numPr>
      </w:pPr>
      <w:r>
        <w:t>Gas export piping is</w:t>
      </w:r>
      <w:r w:rsidR="00EB0C5E">
        <w:t xml:space="preserve"> </w:t>
      </w:r>
      <w:r w:rsidR="00931ADD">
        <w:t>0.526</w:t>
      </w:r>
      <w:r w:rsidR="00614AD5">
        <w:t>”</w:t>
      </w:r>
    </w:p>
    <w:p w14:paraId="694627D1" w14:textId="1F2A9ABE" w:rsidR="00012F8A" w:rsidRDefault="009F3E17" w:rsidP="00D30FE5">
      <w:pPr>
        <w:pStyle w:val="ListParagraph"/>
        <w:numPr>
          <w:ilvl w:val="0"/>
          <w:numId w:val="13"/>
        </w:numPr>
      </w:pPr>
      <w:r>
        <w:lastRenderedPageBreak/>
        <w:t xml:space="preserve">The </w:t>
      </w:r>
      <w:r w:rsidR="00722E6F">
        <w:t xml:space="preserve">required </w:t>
      </w:r>
      <w:r>
        <w:t xml:space="preserve">minimum wall thickness </w:t>
      </w:r>
      <w:r w:rsidR="00716F91">
        <w:t>per</w:t>
      </w:r>
      <w:r>
        <w:t xml:space="preserve"> </w:t>
      </w:r>
      <w:r w:rsidR="008A7437">
        <w:t>design</w:t>
      </w:r>
      <w:r w:rsidR="00716F91">
        <w:t xml:space="preserve"> check</w:t>
      </w:r>
      <w:r w:rsidR="00012F8A">
        <w:t>:</w:t>
      </w:r>
    </w:p>
    <w:p w14:paraId="7D53F515" w14:textId="27FB4570" w:rsidR="000068D3" w:rsidRDefault="002E78C1" w:rsidP="00012F8A">
      <w:pPr>
        <w:pStyle w:val="ListParagraph"/>
        <w:numPr>
          <w:ilvl w:val="1"/>
          <w:numId w:val="13"/>
        </w:numPr>
      </w:pPr>
      <w:r>
        <w:t xml:space="preserve">Is </w:t>
      </w:r>
      <w:r w:rsidR="00F23C79">
        <w:t xml:space="preserve">driven by </w:t>
      </w:r>
      <w:r w:rsidR="00012F8A">
        <w:t>internal pressure</w:t>
      </w:r>
    </w:p>
    <w:p w14:paraId="0EA51BAD" w14:textId="38AAE555" w:rsidR="00012F8A" w:rsidRDefault="005C7612" w:rsidP="00012F8A">
      <w:pPr>
        <w:pStyle w:val="ListParagraph"/>
        <w:numPr>
          <w:ilvl w:val="1"/>
          <w:numId w:val="13"/>
        </w:numPr>
      </w:pPr>
      <w:r>
        <w:t>D</w:t>
      </w:r>
      <w:r w:rsidR="00012F8A">
        <w:t xml:space="preserve">oes not take into account the </w:t>
      </w:r>
      <w:r w:rsidR="009566FE">
        <w:t xml:space="preserve">manufacturing </w:t>
      </w:r>
      <w:r w:rsidR="00012F8A">
        <w:t>tolerance</w:t>
      </w:r>
      <w:r w:rsidR="00736AD4">
        <w:t xml:space="preserve">, </w:t>
      </w:r>
      <w:proofErr w:type="spellStart"/>
      <w:r w:rsidR="00736AD4">
        <w:t>ovality</w:t>
      </w:r>
      <w:proofErr w:type="spellEnd"/>
      <w:r w:rsidR="00736AD4">
        <w:t xml:space="preserve"> </w:t>
      </w:r>
      <w:r w:rsidR="009566FE">
        <w:t>etc.</w:t>
      </w:r>
    </w:p>
    <w:p w14:paraId="696BB77B" w14:textId="77777777" w:rsidR="00263C54" w:rsidRDefault="00263C54" w:rsidP="00263C54">
      <w:pPr>
        <w:pStyle w:val="ListParagraph"/>
        <w:numPr>
          <w:ilvl w:val="1"/>
          <w:numId w:val="13"/>
        </w:numPr>
      </w:pPr>
      <w:r>
        <w:t xml:space="preserve">A more detailed wall thickness sizing is provided in </w:t>
      </w:r>
      <w:r>
        <w:fldChar w:fldCharType="begin"/>
      </w:r>
      <w:r>
        <w:instrText xml:space="preserve"> REF _Ref530299443 \n \h </w:instrText>
      </w:r>
      <w:r>
        <w:fldChar w:fldCharType="separate"/>
      </w:r>
      <w:r w:rsidR="006D3B2E">
        <w:t>Appendix A</w:t>
      </w:r>
      <w:r>
        <w:fldChar w:fldCharType="end"/>
      </w:r>
      <w:r>
        <w:t xml:space="preserve">. </w:t>
      </w:r>
    </w:p>
    <w:tbl>
      <w:tblPr>
        <w:tblStyle w:val="TableGrid"/>
        <w:tblW w:w="0" w:type="auto"/>
        <w:tblLook w:val="04A0" w:firstRow="1" w:lastRow="0" w:firstColumn="1" w:lastColumn="0" w:noHBand="0" w:noVBand="1"/>
      </w:tblPr>
      <w:tblGrid>
        <w:gridCol w:w="4225"/>
        <w:gridCol w:w="1080"/>
        <w:gridCol w:w="2160"/>
        <w:gridCol w:w="1885"/>
      </w:tblGrid>
      <w:tr w:rsidR="0064778C" w14:paraId="378C66B7" w14:textId="77777777" w:rsidTr="00E6106E">
        <w:tc>
          <w:tcPr>
            <w:tcW w:w="4225" w:type="dxa"/>
            <w:vAlign w:val="center"/>
          </w:tcPr>
          <w:p w14:paraId="41FAAE09" w14:textId="77777777" w:rsidR="0064778C" w:rsidRPr="007D17F8" w:rsidRDefault="0064778C" w:rsidP="00E6106E">
            <w:pPr>
              <w:spacing w:before="60" w:after="60"/>
              <w:jc w:val="left"/>
              <w:rPr>
                <w:b/>
              </w:rPr>
            </w:pPr>
            <w:r w:rsidRPr="007D17F8">
              <w:rPr>
                <w:b/>
              </w:rPr>
              <w:t>Description</w:t>
            </w:r>
          </w:p>
        </w:tc>
        <w:tc>
          <w:tcPr>
            <w:tcW w:w="1080" w:type="dxa"/>
            <w:vAlign w:val="center"/>
          </w:tcPr>
          <w:p w14:paraId="48F36836" w14:textId="77777777" w:rsidR="0064778C" w:rsidRPr="00FA1D3E" w:rsidRDefault="0064778C" w:rsidP="00E6106E">
            <w:pPr>
              <w:spacing w:before="60" w:after="60"/>
              <w:jc w:val="center"/>
              <w:rPr>
                <w:b/>
              </w:rPr>
            </w:pPr>
            <w:r w:rsidRPr="00FA1D3E">
              <w:rPr>
                <w:b/>
              </w:rPr>
              <w:t>Units</w:t>
            </w:r>
          </w:p>
        </w:tc>
        <w:tc>
          <w:tcPr>
            <w:tcW w:w="2160" w:type="dxa"/>
            <w:vAlign w:val="center"/>
          </w:tcPr>
          <w:p w14:paraId="3CF1AA65" w14:textId="77777777" w:rsidR="0064778C" w:rsidRPr="007554D9" w:rsidRDefault="0064778C" w:rsidP="00E6106E">
            <w:pPr>
              <w:spacing w:before="60" w:after="60"/>
              <w:jc w:val="center"/>
              <w:rPr>
                <w:b/>
              </w:rPr>
            </w:pPr>
            <w:r w:rsidRPr="007554D9">
              <w:rPr>
                <w:b/>
              </w:rPr>
              <w:t>Oil Riser Piping</w:t>
            </w:r>
          </w:p>
        </w:tc>
        <w:tc>
          <w:tcPr>
            <w:tcW w:w="1885" w:type="dxa"/>
            <w:vAlign w:val="center"/>
          </w:tcPr>
          <w:p w14:paraId="1E22C92C" w14:textId="77777777" w:rsidR="0064778C" w:rsidRPr="007554D9" w:rsidRDefault="0064778C" w:rsidP="00E6106E">
            <w:pPr>
              <w:spacing w:before="60" w:after="60"/>
              <w:jc w:val="center"/>
              <w:rPr>
                <w:b/>
              </w:rPr>
            </w:pPr>
            <w:r w:rsidRPr="007554D9">
              <w:rPr>
                <w:b/>
              </w:rPr>
              <w:t>Gas Riser Piping</w:t>
            </w:r>
          </w:p>
        </w:tc>
      </w:tr>
      <w:tr w:rsidR="0064778C" w14:paraId="7A30B975" w14:textId="77777777" w:rsidTr="00E6106E">
        <w:tc>
          <w:tcPr>
            <w:tcW w:w="4225" w:type="dxa"/>
          </w:tcPr>
          <w:p w14:paraId="204D4A22" w14:textId="77777777" w:rsidR="0064778C" w:rsidRPr="00A33072" w:rsidRDefault="0064778C" w:rsidP="00E6106E">
            <w:pPr>
              <w:spacing w:before="60" w:after="60"/>
              <w:rPr>
                <w:b/>
              </w:rPr>
            </w:pPr>
            <w:r>
              <w:rPr>
                <w:b/>
              </w:rPr>
              <w:t>Design Code</w:t>
            </w:r>
          </w:p>
        </w:tc>
        <w:tc>
          <w:tcPr>
            <w:tcW w:w="1080" w:type="dxa"/>
          </w:tcPr>
          <w:p w14:paraId="5021B10C" w14:textId="77777777" w:rsidR="0064778C" w:rsidRDefault="0064778C" w:rsidP="00E6106E">
            <w:pPr>
              <w:spacing w:before="60" w:after="60"/>
              <w:jc w:val="center"/>
            </w:pPr>
            <w:r>
              <w:t>n/a</w:t>
            </w:r>
          </w:p>
        </w:tc>
        <w:tc>
          <w:tcPr>
            <w:tcW w:w="2160" w:type="dxa"/>
          </w:tcPr>
          <w:p w14:paraId="37920A21" w14:textId="77777777" w:rsidR="0064778C" w:rsidRDefault="0064778C" w:rsidP="00E6106E">
            <w:pPr>
              <w:spacing w:before="60" w:after="60"/>
              <w:jc w:val="center"/>
            </w:pPr>
            <w:r w:rsidRPr="00833C69">
              <w:t>ASME B31.4</w:t>
            </w:r>
          </w:p>
        </w:tc>
        <w:tc>
          <w:tcPr>
            <w:tcW w:w="1885" w:type="dxa"/>
          </w:tcPr>
          <w:p w14:paraId="789B559F" w14:textId="77777777" w:rsidR="0064778C" w:rsidRDefault="0064778C" w:rsidP="00E6106E">
            <w:pPr>
              <w:spacing w:before="60" w:after="60"/>
              <w:jc w:val="center"/>
            </w:pPr>
            <w:r w:rsidRPr="00833C69">
              <w:t>ASME B31.</w:t>
            </w:r>
            <w:r>
              <w:t>8</w:t>
            </w:r>
          </w:p>
        </w:tc>
      </w:tr>
      <w:tr w:rsidR="00CB22AC" w14:paraId="7A25775E" w14:textId="77777777" w:rsidTr="00E6106E">
        <w:tc>
          <w:tcPr>
            <w:tcW w:w="4225" w:type="dxa"/>
          </w:tcPr>
          <w:p w14:paraId="3A47B1B8" w14:textId="5DDF13BE" w:rsidR="00CB22AC" w:rsidRPr="00A33072" w:rsidRDefault="00CB22AC" w:rsidP="00CB22AC">
            <w:pPr>
              <w:spacing w:before="60" w:after="60"/>
              <w:rPr>
                <w:b/>
              </w:rPr>
            </w:pPr>
            <w:r>
              <w:rPr>
                <w:b/>
              </w:rPr>
              <w:t>Governing Condition</w:t>
            </w:r>
          </w:p>
        </w:tc>
        <w:tc>
          <w:tcPr>
            <w:tcW w:w="1080" w:type="dxa"/>
          </w:tcPr>
          <w:p w14:paraId="6B79AF31" w14:textId="2F063BE8" w:rsidR="00CB22AC" w:rsidRDefault="00CB22AC" w:rsidP="00CB22AC">
            <w:pPr>
              <w:spacing w:before="60" w:after="60"/>
              <w:jc w:val="center"/>
            </w:pPr>
            <w:r>
              <w:t>n/a</w:t>
            </w:r>
          </w:p>
        </w:tc>
        <w:tc>
          <w:tcPr>
            <w:tcW w:w="2160" w:type="dxa"/>
          </w:tcPr>
          <w:p w14:paraId="3642D25A" w14:textId="0E5903C7" w:rsidR="00CB22AC" w:rsidRDefault="00CB22AC" w:rsidP="00CB22AC">
            <w:pPr>
              <w:spacing w:before="60" w:after="60"/>
              <w:jc w:val="center"/>
            </w:pPr>
            <w:r>
              <w:t>Internal Pressure</w:t>
            </w:r>
          </w:p>
        </w:tc>
        <w:tc>
          <w:tcPr>
            <w:tcW w:w="1885" w:type="dxa"/>
          </w:tcPr>
          <w:p w14:paraId="3C8CA1BC" w14:textId="109E8C62" w:rsidR="00CB22AC" w:rsidRDefault="00CB22AC" w:rsidP="00CB22AC">
            <w:pPr>
              <w:spacing w:before="60" w:after="60"/>
              <w:jc w:val="center"/>
            </w:pPr>
            <w:r>
              <w:t>Internal Pressure</w:t>
            </w:r>
          </w:p>
        </w:tc>
      </w:tr>
      <w:tr w:rsidR="00CB22AC" w14:paraId="59BE15CC" w14:textId="77777777" w:rsidTr="00E6106E">
        <w:tc>
          <w:tcPr>
            <w:tcW w:w="4225" w:type="dxa"/>
          </w:tcPr>
          <w:p w14:paraId="41C2D7D3" w14:textId="6C572273" w:rsidR="00CB22AC" w:rsidRDefault="00CB22AC" w:rsidP="00CB22AC">
            <w:pPr>
              <w:spacing w:before="60" w:after="60"/>
              <w:rPr>
                <w:b/>
              </w:rPr>
            </w:pPr>
            <w:r>
              <w:rPr>
                <w:b/>
              </w:rPr>
              <w:t xml:space="preserve">Design Factor, </w:t>
            </w:r>
            <w:proofErr w:type="spellStart"/>
            <w:r>
              <w:rPr>
                <w:b/>
              </w:rPr>
              <w:t>Fd</w:t>
            </w:r>
            <w:proofErr w:type="spellEnd"/>
          </w:p>
        </w:tc>
        <w:tc>
          <w:tcPr>
            <w:tcW w:w="1080" w:type="dxa"/>
          </w:tcPr>
          <w:p w14:paraId="6ADE96C9" w14:textId="475417B7" w:rsidR="00CB22AC" w:rsidRDefault="00CB22AC" w:rsidP="00CB22AC">
            <w:pPr>
              <w:spacing w:before="60" w:after="60"/>
              <w:jc w:val="center"/>
            </w:pPr>
            <w:r>
              <w:t>n/a</w:t>
            </w:r>
          </w:p>
        </w:tc>
        <w:tc>
          <w:tcPr>
            <w:tcW w:w="2160" w:type="dxa"/>
          </w:tcPr>
          <w:p w14:paraId="784B94C0" w14:textId="1B65E2D5" w:rsidR="00CB22AC" w:rsidRDefault="00A64D56" w:rsidP="00CB22AC">
            <w:pPr>
              <w:spacing w:before="60" w:after="60"/>
              <w:jc w:val="center"/>
            </w:pPr>
            <w:r>
              <w:t>0.60</w:t>
            </w:r>
          </w:p>
        </w:tc>
        <w:tc>
          <w:tcPr>
            <w:tcW w:w="1885" w:type="dxa"/>
          </w:tcPr>
          <w:p w14:paraId="06969425" w14:textId="2EBBCF56" w:rsidR="00CB22AC" w:rsidRDefault="00A64D56" w:rsidP="00CB22AC">
            <w:pPr>
              <w:spacing w:before="60" w:after="60"/>
              <w:jc w:val="center"/>
            </w:pPr>
            <w:r>
              <w:t>0.50</w:t>
            </w:r>
          </w:p>
        </w:tc>
      </w:tr>
      <w:tr w:rsidR="00CB22AC" w14:paraId="1FC3584D" w14:textId="77777777" w:rsidTr="00E6106E">
        <w:tc>
          <w:tcPr>
            <w:tcW w:w="4225" w:type="dxa"/>
          </w:tcPr>
          <w:p w14:paraId="0A615BB2" w14:textId="6B95C5E7" w:rsidR="00CB22AC" w:rsidRPr="00A33072" w:rsidRDefault="00CB22AC" w:rsidP="00CB22AC">
            <w:pPr>
              <w:spacing w:before="60" w:after="60"/>
              <w:rPr>
                <w:b/>
              </w:rPr>
            </w:pPr>
            <w:r>
              <w:rPr>
                <w:b/>
              </w:rPr>
              <w:t>Maximum Allowable Operating Pressure, MAOP</w:t>
            </w:r>
          </w:p>
        </w:tc>
        <w:tc>
          <w:tcPr>
            <w:tcW w:w="1080" w:type="dxa"/>
            <w:vAlign w:val="center"/>
          </w:tcPr>
          <w:p w14:paraId="54076998" w14:textId="6BD626A7" w:rsidR="00CB22AC" w:rsidRDefault="00CB22AC" w:rsidP="00CB22AC">
            <w:pPr>
              <w:spacing w:before="60" w:after="60"/>
              <w:jc w:val="center"/>
            </w:pPr>
            <w:r>
              <w:t>psi</w:t>
            </w:r>
          </w:p>
        </w:tc>
        <w:tc>
          <w:tcPr>
            <w:tcW w:w="2160" w:type="dxa"/>
            <w:vAlign w:val="center"/>
          </w:tcPr>
          <w:p w14:paraId="3B6AD352" w14:textId="1195B8B3" w:rsidR="00CB22AC" w:rsidRDefault="00CB22AC" w:rsidP="00CB22AC">
            <w:pPr>
              <w:spacing w:before="60" w:after="60"/>
              <w:jc w:val="center"/>
            </w:pPr>
            <w:r>
              <w:t>2220</w:t>
            </w:r>
          </w:p>
        </w:tc>
        <w:tc>
          <w:tcPr>
            <w:tcW w:w="1885" w:type="dxa"/>
            <w:vAlign w:val="center"/>
          </w:tcPr>
          <w:p w14:paraId="0C39C83C" w14:textId="37DB7163" w:rsidR="00CB22AC" w:rsidRDefault="00CB22AC" w:rsidP="00CB22AC">
            <w:pPr>
              <w:spacing w:before="60" w:after="60"/>
              <w:jc w:val="center"/>
            </w:pPr>
            <w:r>
              <w:t>2220</w:t>
            </w:r>
          </w:p>
        </w:tc>
      </w:tr>
      <w:tr w:rsidR="00CB22AC" w14:paraId="478A1EBE" w14:textId="77777777" w:rsidTr="00E6106E">
        <w:tc>
          <w:tcPr>
            <w:tcW w:w="4225" w:type="dxa"/>
          </w:tcPr>
          <w:p w14:paraId="67BFDE12" w14:textId="15CBF990" w:rsidR="00CB22AC" w:rsidRPr="00A33072" w:rsidRDefault="00CB22AC" w:rsidP="00192B05">
            <w:pPr>
              <w:spacing w:before="60" w:after="60"/>
              <w:rPr>
                <w:b/>
              </w:rPr>
            </w:pPr>
            <w:r>
              <w:rPr>
                <w:b/>
              </w:rPr>
              <w:t xml:space="preserve">Minimum </w:t>
            </w:r>
            <w:r w:rsidRPr="00A33072">
              <w:rPr>
                <w:b/>
              </w:rPr>
              <w:t xml:space="preserve">Wall Thickness, </w:t>
            </w:r>
            <w:proofErr w:type="spellStart"/>
            <w:r>
              <w:rPr>
                <w:b/>
              </w:rPr>
              <w:t>t</w:t>
            </w:r>
            <w:r w:rsidRPr="00EE1003">
              <w:rPr>
                <w:b/>
                <w:vertAlign w:val="subscript"/>
              </w:rPr>
              <w:t>m</w:t>
            </w:r>
            <w:r w:rsidR="00192B05">
              <w:rPr>
                <w:b/>
                <w:vertAlign w:val="subscript"/>
              </w:rPr>
              <w:t>in</w:t>
            </w:r>
            <w:proofErr w:type="spellEnd"/>
          </w:p>
        </w:tc>
        <w:tc>
          <w:tcPr>
            <w:tcW w:w="1080" w:type="dxa"/>
            <w:vAlign w:val="center"/>
          </w:tcPr>
          <w:p w14:paraId="46B75226" w14:textId="77777777" w:rsidR="00CB22AC" w:rsidRDefault="00CB22AC" w:rsidP="00CB22AC">
            <w:pPr>
              <w:spacing w:before="60" w:after="60"/>
              <w:jc w:val="center"/>
            </w:pPr>
            <w:r>
              <w:t>Inch</w:t>
            </w:r>
          </w:p>
        </w:tc>
        <w:tc>
          <w:tcPr>
            <w:tcW w:w="2160" w:type="dxa"/>
            <w:vAlign w:val="center"/>
          </w:tcPr>
          <w:p w14:paraId="01D7598B" w14:textId="791A0D88" w:rsidR="00CB22AC" w:rsidRPr="003A2381" w:rsidRDefault="003B5169" w:rsidP="00CB22AC">
            <w:pPr>
              <w:spacing w:before="60" w:after="60"/>
              <w:jc w:val="center"/>
              <w:rPr>
                <w:b/>
              </w:rPr>
            </w:pPr>
            <w:r w:rsidRPr="003A2381">
              <w:rPr>
                <w:b/>
              </w:rPr>
              <w:t>0.538</w:t>
            </w:r>
          </w:p>
        </w:tc>
        <w:tc>
          <w:tcPr>
            <w:tcW w:w="1885" w:type="dxa"/>
            <w:vAlign w:val="center"/>
          </w:tcPr>
          <w:p w14:paraId="3D92E5E4" w14:textId="77860421" w:rsidR="00CB22AC" w:rsidRPr="003A2381" w:rsidRDefault="003B5169" w:rsidP="00CB22AC">
            <w:pPr>
              <w:spacing w:before="60" w:after="60"/>
              <w:jc w:val="center"/>
              <w:rPr>
                <w:b/>
              </w:rPr>
            </w:pPr>
            <w:r w:rsidRPr="003A2381">
              <w:rPr>
                <w:b/>
              </w:rPr>
              <w:t>0.526</w:t>
            </w:r>
          </w:p>
        </w:tc>
      </w:tr>
    </w:tbl>
    <w:p w14:paraId="1FD4D4E4" w14:textId="620B1AD4" w:rsidR="0064778C" w:rsidRDefault="0064778C" w:rsidP="0064778C">
      <w:pPr>
        <w:pStyle w:val="Caption"/>
        <w:keepNext/>
      </w:pPr>
      <w:bookmarkStart w:id="244" w:name="_Ref530300579"/>
      <w:bookmarkStart w:id="245" w:name="_Toc530330892"/>
      <w:r w:rsidRPr="00A7442A">
        <w:t xml:space="preserve">Table </w:t>
      </w:r>
      <w:fldSimple w:instr=" STYLEREF 1 \s ">
        <w:r w:rsidR="002E3825">
          <w:rPr>
            <w:noProof/>
          </w:rPr>
          <w:t>3</w:t>
        </w:r>
      </w:fldSimple>
      <w:r w:rsidR="002E3825">
        <w:t>.</w:t>
      </w:r>
      <w:fldSimple w:instr=" SEQ Table \* ARABIC \s 1 ">
        <w:r w:rsidR="002E3825">
          <w:rPr>
            <w:noProof/>
          </w:rPr>
          <w:t>2</w:t>
        </w:r>
      </w:fldSimple>
      <w:bookmarkEnd w:id="244"/>
      <w:r w:rsidRPr="00A7442A">
        <w:t xml:space="preserve">: </w:t>
      </w:r>
      <w:r w:rsidR="00B7019A">
        <w:t>Minimum Required Wall Thickness</w:t>
      </w:r>
      <w:bookmarkEnd w:id="245"/>
      <w:r w:rsidR="00716F91">
        <w:t xml:space="preserve"> per Design Code Check</w:t>
      </w:r>
    </w:p>
    <w:p w14:paraId="4057F9FB" w14:textId="77777777" w:rsidR="001350A4" w:rsidRDefault="001350A4" w:rsidP="00F357C9">
      <w:pPr>
        <w:pStyle w:val="Heading2"/>
      </w:pPr>
      <w:bookmarkStart w:id="246" w:name="_Toc530401120"/>
      <w:r>
        <w:t>Analysis Methodology</w:t>
      </w:r>
      <w:bookmarkEnd w:id="246"/>
    </w:p>
    <w:p w14:paraId="600F3334" w14:textId="3C7C5FBB" w:rsidR="00374F2E" w:rsidRDefault="006A7AE1" w:rsidP="00374F2E">
      <w:pPr>
        <w:rPr>
          <w:ins w:id="247" w:author="Vinanti Shah" w:date="2018-11-19T16:19:00Z"/>
        </w:rPr>
      </w:pPr>
      <w:r>
        <w:t xml:space="preserve">To determine if the export riser piping is fit for service and to calculate Future Corrosion Allowance (FCA) at the locations of observed corrosion, </w:t>
      </w:r>
      <w:r w:rsidR="00374F2E" w:rsidRPr="00374F2E">
        <w:t xml:space="preserve">two approaches </w:t>
      </w:r>
      <w:r w:rsidR="00374F2E">
        <w:t xml:space="preserve">were evaluated </w:t>
      </w:r>
      <w:r>
        <w:t>as p</w:t>
      </w:r>
      <w:r w:rsidRPr="00374F2E">
        <w:t>er API 579-1/ ASME FFS-1 2016</w:t>
      </w:r>
      <w:r w:rsidR="00374F2E">
        <w:t xml:space="preserve">- </w:t>
      </w:r>
      <w:r w:rsidR="00374F2E" w:rsidRPr="00374F2E">
        <w:t xml:space="preserve"> General Metal Loss (GML) and Local Metal Loss (LML)</w:t>
      </w:r>
      <w:r>
        <w:t>.</w:t>
      </w:r>
      <w:r w:rsidRPr="00374F2E">
        <w:t xml:space="preserve"> </w:t>
      </w:r>
      <w:r w:rsidR="00374F2E" w:rsidRPr="00374F2E">
        <w:t>GML is less conservative than LML, assumes smooth cross sections and uses an average thickness approach</w:t>
      </w:r>
      <w:r w:rsidR="00374F2E">
        <w:t xml:space="preserve">. </w:t>
      </w:r>
      <w:r w:rsidR="00374F2E" w:rsidRPr="00374F2E">
        <w:t xml:space="preserve">Based on the UT results and wall thickness profiles along certain areas of circumference, LML was </w:t>
      </w:r>
      <w:r>
        <w:t xml:space="preserve">also </w:t>
      </w:r>
      <w:r w:rsidR="00374F2E" w:rsidRPr="00374F2E">
        <w:t>analyzed</w:t>
      </w:r>
      <w:r w:rsidR="00374F2E">
        <w:t>.</w:t>
      </w:r>
      <w:r w:rsidR="00374F2E" w:rsidRPr="00374F2E">
        <w:t xml:space="preserve"> LML considers the area at and around the lowest measured wall thickn</w:t>
      </w:r>
      <w:r w:rsidR="00374F2E">
        <w:t xml:space="preserve">ess to determine a flaw profile. </w:t>
      </w:r>
      <w:r w:rsidR="00374F2E" w:rsidRPr="00374F2E">
        <w:t>An allowable Future Corrosion Allowance (FCA) is calculated using LML</w:t>
      </w:r>
      <w:ins w:id="248" w:author="Prahlad Enuganti" w:date="2018-11-20T12:00:00Z">
        <w:r>
          <w:t>.</w:t>
        </w:r>
      </w:ins>
    </w:p>
    <w:p w14:paraId="443AD53D" w14:textId="77777777" w:rsidR="000837DD" w:rsidRDefault="00374F2E" w:rsidP="000837DD">
      <w:r>
        <w:t>The fitness-for-service analysis methodology</w:t>
      </w:r>
      <w:del w:id="249" w:author="Prahlad Enuganti" w:date="2018-11-20T12:00:00Z">
        <w:r w:rsidDel="006A7AE1">
          <w:delText xml:space="preserve"> is</w:delText>
        </w:r>
      </w:del>
      <w:r>
        <w:t xml:space="preserve"> used for the export riser piping assessment is </w:t>
      </w:r>
      <w:r w:rsidR="006A7AE1">
        <w:t>described</w:t>
      </w:r>
      <w:r>
        <w:t xml:space="preserve"> </w:t>
      </w:r>
      <w:commentRangeStart w:id="250"/>
      <w:r>
        <w:t>below</w:t>
      </w:r>
      <w:commentRangeEnd w:id="250"/>
      <w:r>
        <w:rPr>
          <w:rStyle w:val="CommentReference"/>
        </w:rPr>
        <w:commentReference w:id="250"/>
      </w:r>
      <w:r>
        <w:t>:</w:t>
      </w:r>
    </w:p>
    <w:p w14:paraId="1C8D2884" w14:textId="00449CEF" w:rsidR="002C7292" w:rsidRDefault="00910F82" w:rsidP="000837DD">
      <w:r>
        <w:t xml:space="preserve">Screening of measured </w:t>
      </w:r>
      <w:r w:rsidR="002C7292">
        <w:t xml:space="preserve">wall thickness </w:t>
      </w:r>
      <w:r>
        <w:t>profiles</w:t>
      </w:r>
      <w:r w:rsidR="002C7292">
        <w:t>:</w:t>
      </w:r>
    </w:p>
    <w:p w14:paraId="0BC3F513" w14:textId="6D1FC326" w:rsidR="002C7292" w:rsidRDefault="00910F82" w:rsidP="002C7292">
      <w:pPr>
        <w:pStyle w:val="ListParagraph"/>
        <w:numPr>
          <w:ilvl w:val="1"/>
          <w:numId w:val="26"/>
        </w:numPr>
      </w:pPr>
      <w:r>
        <w:t>Following screening, it is determined that</w:t>
      </w:r>
      <w:r w:rsidR="002C7292">
        <w:t xml:space="preserve"> </w:t>
      </w:r>
      <w:r>
        <w:t>further</w:t>
      </w:r>
      <w:r w:rsidR="002C7292">
        <w:t xml:space="preserve"> </w:t>
      </w:r>
      <w:r>
        <w:t xml:space="preserve">assessment is </w:t>
      </w:r>
      <w:r w:rsidR="002C7292">
        <w:t xml:space="preserve">required </w:t>
      </w:r>
    </w:p>
    <w:p w14:paraId="4DA60F38" w14:textId="524544D7" w:rsidR="002C7292" w:rsidRDefault="002C7292" w:rsidP="002C7292">
      <w:pPr>
        <w:pStyle w:val="ListParagraph"/>
        <w:numPr>
          <w:ilvl w:val="1"/>
          <w:numId w:val="26"/>
        </w:numPr>
      </w:pPr>
      <w:r>
        <w:t xml:space="preserve">Typical </w:t>
      </w:r>
      <w:r w:rsidR="00802604">
        <w:t>assessments</w:t>
      </w:r>
      <w:r w:rsidR="00802604">
        <w:t xml:space="preserve"> </w:t>
      </w:r>
      <w:r>
        <w:t>for metal loss are:</w:t>
      </w:r>
    </w:p>
    <w:p w14:paraId="7DED885F" w14:textId="3001E92C" w:rsidR="002C7292" w:rsidRDefault="002C7292" w:rsidP="002C7292">
      <w:pPr>
        <w:pStyle w:val="ListParagraph"/>
        <w:numPr>
          <w:ilvl w:val="2"/>
          <w:numId w:val="26"/>
        </w:numPr>
      </w:pPr>
      <w:r>
        <w:t>General metal loss (General corrosion, uniform corrosion)</w:t>
      </w:r>
    </w:p>
    <w:p w14:paraId="3BB80751" w14:textId="51BA02D2" w:rsidR="002C7292" w:rsidRDefault="00116BED" w:rsidP="002C7292">
      <w:pPr>
        <w:pStyle w:val="ListParagraph"/>
        <w:numPr>
          <w:ilvl w:val="2"/>
          <w:numId w:val="26"/>
        </w:numPr>
      </w:pPr>
      <w:r>
        <w:t>L</w:t>
      </w:r>
      <w:r w:rsidR="002C7292">
        <w:t>ocal metal loss</w:t>
      </w:r>
      <w:r w:rsidR="00520E60">
        <w:t xml:space="preserve"> (metal loss close to </w:t>
      </w:r>
      <w:proofErr w:type="spellStart"/>
      <w:r w:rsidR="00520E60">
        <w:t>tmin</w:t>
      </w:r>
      <w:proofErr w:type="spellEnd"/>
      <w:r w:rsidR="00520E60">
        <w:t xml:space="preserve"> or </w:t>
      </w:r>
      <w:r w:rsidR="00520E60">
        <w:t>more in local areas, grooves etc.)</w:t>
      </w:r>
    </w:p>
    <w:p w14:paraId="418864A2" w14:textId="1A2D8B02" w:rsidR="002C7292" w:rsidRDefault="00520E60" w:rsidP="002C7292">
      <w:pPr>
        <w:pStyle w:val="ListParagraph"/>
        <w:numPr>
          <w:ilvl w:val="2"/>
          <w:numId w:val="26"/>
        </w:numPr>
      </w:pPr>
      <w:r>
        <w:t>P</w:t>
      </w:r>
      <w:r w:rsidR="002C7292">
        <w:t>itting corrosion</w:t>
      </w:r>
    </w:p>
    <w:p w14:paraId="2BF1D802" w14:textId="2652519F" w:rsidR="009E10B9" w:rsidRDefault="009A44CE" w:rsidP="006D6002">
      <w:pPr>
        <w:pStyle w:val="ListParagraph"/>
        <w:numPr>
          <w:ilvl w:val="0"/>
          <w:numId w:val="26"/>
        </w:numPr>
      </w:pPr>
      <w:r>
        <w:t xml:space="preserve">If </w:t>
      </w:r>
      <w:commentRangeStart w:id="251"/>
      <w:r>
        <w:t xml:space="preserve">general metal loss </w:t>
      </w:r>
      <w:commentRangeEnd w:id="251"/>
      <w:r w:rsidR="00E83647">
        <w:rPr>
          <w:rStyle w:val="CommentReference"/>
        </w:rPr>
        <w:commentReference w:id="251"/>
      </w:r>
      <w:r>
        <w:t>is identified:</w:t>
      </w:r>
    </w:p>
    <w:p w14:paraId="30376037" w14:textId="309D6E24" w:rsidR="009A44CE" w:rsidRDefault="009A44CE" w:rsidP="009A44CE">
      <w:pPr>
        <w:pStyle w:val="ListParagraph"/>
        <w:numPr>
          <w:ilvl w:val="1"/>
          <w:numId w:val="26"/>
        </w:numPr>
      </w:pPr>
      <w:r>
        <w:t xml:space="preserve">Ensure </w:t>
      </w:r>
      <w:r w:rsidR="006A7AE1">
        <w:t xml:space="preserve">that </w:t>
      </w:r>
      <w:r>
        <w:t xml:space="preserve">there are no </w:t>
      </w:r>
      <w:r w:rsidR="00E12ED3">
        <w:t>local stress concentrations or hot spots</w:t>
      </w:r>
    </w:p>
    <w:p w14:paraId="235B4A07" w14:textId="13CB8576" w:rsidR="001B0286" w:rsidRDefault="001B0286" w:rsidP="001B0286">
      <w:pPr>
        <w:pStyle w:val="ListParagraph"/>
        <w:numPr>
          <w:ilvl w:val="1"/>
          <w:numId w:val="26"/>
        </w:numPr>
      </w:pPr>
      <w:r>
        <w:t>Perform Level 1 analysi</w:t>
      </w:r>
      <w:r w:rsidR="00C53030">
        <w:t>s</w:t>
      </w:r>
    </w:p>
    <w:p w14:paraId="5A5F2E15" w14:textId="77777777" w:rsidR="009A44CE" w:rsidRDefault="009A44CE" w:rsidP="009A44CE">
      <w:pPr>
        <w:pStyle w:val="ListParagraph"/>
        <w:numPr>
          <w:ilvl w:val="1"/>
          <w:numId w:val="26"/>
        </w:numPr>
      </w:pPr>
      <w:r>
        <w:t>If level 1 is unacceptable, adjust FCA or perform level 2</w:t>
      </w:r>
    </w:p>
    <w:p w14:paraId="1077CAC0" w14:textId="77777777" w:rsidR="009A44CE" w:rsidRDefault="009A44CE" w:rsidP="009A44CE">
      <w:pPr>
        <w:pStyle w:val="ListParagraph"/>
        <w:numPr>
          <w:ilvl w:val="1"/>
          <w:numId w:val="26"/>
        </w:numPr>
      </w:pPr>
      <w:r>
        <w:t>If level 2 is unacceptable, adjust FCA or perform level 3</w:t>
      </w:r>
    </w:p>
    <w:p w14:paraId="5F5961CC" w14:textId="39207902" w:rsidR="009A44CE" w:rsidRDefault="009A44CE" w:rsidP="009A44CE">
      <w:pPr>
        <w:pStyle w:val="ListParagraph"/>
        <w:numPr>
          <w:ilvl w:val="0"/>
          <w:numId w:val="26"/>
        </w:numPr>
      </w:pPr>
      <w:r>
        <w:t>If local metal loss is identified:</w:t>
      </w:r>
    </w:p>
    <w:p w14:paraId="281B4485" w14:textId="10C21565" w:rsidR="009A44CE" w:rsidRDefault="009A44CE" w:rsidP="009A44CE">
      <w:pPr>
        <w:pStyle w:val="ListParagraph"/>
        <w:numPr>
          <w:ilvl w:val="1"/>
          <w:numId w:val="26"/>
        </w:numPr>
      </w:pPr>
      <w:r>
        <w:t>Determine if it is local thin area (LTA) flaw or groove-like flaws</w:t>
      </w:r>
    </w:p>
    <w:p w14:paraId="00BB72AD" w14:textId="6E7FEFB9" w:rsidR="009A44CE" w:rsidRDefault="009A44CE" w:rsidP="009A44CE">
      <w:pPr>
        <w:pStyle w:val="ListParagraph"/>
        <w:numPr>
          <w:ilvl w:val="1"/>
          <w:numId w:val="26"/>
        </w:numPr>
      </w:pPr>
      <w:r>
        <w:lastRenderedPageBreak/>
        <w:t>Perform Level 1 analysis for either or both as required.</w:t>
      </w:r>
    </w:p>
    <w:p w14:paraId="3D1C7209" w14:textId="57451ECF" w:rsidR="009A44CE" w:rsidRDefault="009A44CE" w:rsidP="009A44CE">
      <w:pPr>
        <w:pStyle w:val="ListParagraph"/>
        <w:numPr>
          <w:ilvl w:val="1"/>
          <w:numId w:val="26"/>
        </w:numPr>
      </w:pPr>
      <w:r>
        <w:t>If level 1 is unacceptable, adjust FCA or perform level 2</w:t>
      </w:r>
    </w:p>
    <w:p w14:paraId="001D1B0B" w14:textId="54564DA1" w:rsidR="009A44CE" w:rsidRDefault="009A44CE" w:rsidP="009A44CE">
      <w:pPr>
        <w:pStyle w:val="ListParagraph"/>
        <w:numPr>
          <w:ilvl w:val="1"/>
          <w:numId w:val="26"/>
        </w:numPr>
      </w:pPr>
      <w:r>
        <w:t>If level 2 is unacceptable, adjust FCA or perform level 3</w:t>
      </w:r>
    </w:p>
    <w:p w14:paraId="61DE0845" w14:textId="0A965528" w:rsidR="005276BF" w:rsidRDefault="003E099E" w:rsidP="005276BF">
      <w:pPr>
        <w:pStyle w:val="ListParagraph"/>
        <w:numPr>
          <w:ilvl w:val="0"/>
          <w:numId w:val="26"/>
        </w:numPr>
      </w:pPr>
      <w:r>
        <w:t>Acceptance</w:t>
      </w:r>
      <w:r w:rsidR="005276BF">
        <w:t xml:space="preserve"> criteria </w:t>
      </w:r>
      <w:r w:rsidR="00D2654D">
        <w:t>is as follows</w:t>
      </w:r>
      <w:r w:rsidR="005276BF">
        <w:t>:</w:t>
      </w:r>
    </w:p>
    <w:p w14:paraId="1EE8B7AA" w14:textId="3F8F1C83" w:rsidR="005276BF" w:rsidRDefault="005276BF" w:rsidP="005276BF">
      <w:pPr>
        <w:pStyle w:val="ListParagraph"/>
        <w:numPr>
          <w:ilvl w:val="1"/>
          <w:numId w:val="26"/>
        </w:numPr>
      </w:pPr>
      <w:r>
        <w:t>The remaining life is acceptable assuming an expected future corrosion rate(or)</w:t>
      </w:r>
    </w:p>
    <w:p w14:paraId="7D3D4709" w14:textId="7606E25A" w:rsidR="005276BF" w:rsidRDefault="005276BF" w:rsidP="005276BF">
      <w:pPr>
        <w:pStyle w:val="ListParagraph"/>
        <w:numPr>
          <w:ilvl w:val="1"/>
          <w:numId w:val="26"/>
        </w:numPr>
      </w:pPr>
      <w:r>
        <w:t xml:space="preserve">The future corrosion allowance for remaining life is acceptable for the </w:t>
      </w:r>
      <w:r w:rsidR="00EF2821">
        <w:t>maximum allowable working pressure</w:t>
      </w:r>
      <w:r>
        <w:t>.</w:t>
      </w:r>
    </w:p>
    <w:p w14:paraId="207EB299" w14:textId="777E017D" w:rsidR="006D6002" w:rsidRDefault="006D6002" w:rsidP="002022E6">
      <w:pPr>
        <w:pStyle w:val="ListParagraph"/>
        <w:numPr>
          <w:ilvl w:val="0"/>
          <w:numId w:val="26"/>
        </w:numPr>
      </w:pPr>
      <w:r>
        <w:t xml:space="preserve">A high level analysis methodology is shown in </w:t>
      </w:r>
      <w:commentRangeStart w:id="252"/>
      <w:r w:rsidR="00D866CB">
        <w:fldChar w:fldCharType="begin"/>
      </w:r>
      <w:r w:rsidR="00D866CB">
        <w:instrText xml:space="preserve"> REF _Ref530334920 \h </w:instrText>
      </w:r>
      <w:r w:rsidR="00D866CB">
        <w:fldChar w:fldCharType="separate"/>
      </w:r>
      <w:r w:rsidR="00D866CB">
        <w:t xml:space="preserve">Figure </w:t>
      </w:r>
      <w:r w:rsidR="00D866CB">
        <w:rPr>
          <w:noProof/>
        </w:rPr>
        <w:t>3</w:t>
      </w:r>
      <w:r w:rsidR="00D866CB">
        <w:t>.</w:t>
      </w:r>
      <w:r w:rsidR="00D866CB">
        <w:rPr>
          <w:noProof/>
        </w:rPr>
        <w:t>1</w:t>
      </w:r>
      <w:r w:rsidR="00D866CB">
        <w:fldChar w:fldCharType="end"/>
      </w:r>
      <w:commentRangeEnd w:id="252"/>
      <w:r w:rsidR="00374F2E">
        <w:rPr>
          <w:rStyle w:val="CommentReference"/>
        </w:rPr>
        <w:commentReference w:id="252"/>
      </w:r>
      <w:r w:rsidR="00D866CB">
        <w:t>.</w:t>
      </w:r>
    </w:p>
    <w:p w14:paraId="3722C8CE" w14:textId="75C48B0E" w:rsidR="001350A4" w:rsidRDefault="006D6002" w:rsidP="00D60C3F">
      <w:pPr>
        <w:jc w:val="center"/>
      </w:pPr>
      <w:r w:rsidRPr="006D6002">
        <w:rPr>
          <w:noProof/>
        </w:rPr>
        <w:drawing>
          <wp:inline distT="0" distB="0" distL="0" distR="0" wp14:anchorId="03FCC36C" wp14:editId="07E78666">
            <wp:extent cx="4359509" cy="39319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59509" cy="3931920"/>
                    </a:xfrm>
                    <a:prstGeom prst="rect">
                      <a:avLst/>
                    </a:prstGeom>
                    <a:noFill/>
                    <a:ln>
                      <a:noFill/>
                    </a:ln>
                  </pic:spPr>
                </pic:pic>
              </a:graphicData>
            </a:graphic>
          </wp:inline>
        </w:drawing>
      </w:r>
    </w:p>
    <w:p w14:paraId="77F98AF4" w14:textId="7B6BB21F" w:rsidR="006D6002" w:rsidRDefault="002E7B27" w:rsidP="002E7B27">
      <w:pPr>
        <w:pStyle w:val="Caption"/>
      </w:pPr>
      <w:bookmarkStart w:id="253" w:name="_Ref530334920"/>
      <w:commentRangeStart w:id="254"/>
      <w:r>
        <w:t xml:space="preserve">Figure </w:t>
      </w:r>
      <w:fldSimple w:instr=" STYLEREF 1 \s ">
        <w:r w:rsidR="0067108C">
          <w:rPr>
            <w:noProof/>
          </w:rPr>
          <w:t>3</w:t>
        </w:r>
      </w:fldSimple>
      <w:r w:rsidR="0067108C">
        <w:t>.</w:t>
      </w:r>
      <w:fldSimple w:instr=" SEQ Figure \* ARABIC \s 1 ">
        <w:r w:rsidR="0067108C">
          <w:rPr>
            <w:noProof/>
          </w:rPr>
          <w:t>1</w:t>
        </w:r>
      </w:fldSimple>
      <w:bookmarkEnd w:id="253"/>
      <w:r>
        <w:t xml:space="preserve"> –High Level </w:t>
      </w:r>
      <w:r w:rsidR="009E10B9">
        <w:t>FFS Analysis</w:t>
      </w:r>
      <w:r w:rsidR="003D24E0">
        <w:t xml:space="preserve"> </w:t>
      </w:r>
      <w:r>
        <w:t>Methodology</w:t>
      </w:r>
      <w:commentRangeEnd w:id="254"/>
      <w:r w:rsidR="00E83647">
        <w:rPr>
          <w:rStyle w:val="CommentReference"/>
          <w:b w:val="0"/>
          <w:bCs w:val="0"/>
        </w:rPr>
        <w:commentReference w:id="254"/>
      </w:r>
    </w:p>
    <w:p w14:paraId="33E9E794" w14:textId="75442B0A" w:rsidR="000E7C18" w:rsidRDefault="000E7C18" w:rsidP="000E7C18">
      <w:pPr>
        <w:pStyle w:val="Heading1"/>
        <w:spacing w:before="0"/>
      </w:pPr>
      <w:bookmarkStart w:id="255" w:name="_Toc530401121"/>
      <w:r>
        <w:t>Measured Data</w:t>
      </w:r>
      <w:bookmarkEnd w:id="255"/>
    </w:p>
    <w:p w14:paraId="71E79B3A" w14:textId="2FC54A03" w:rsidR="00A02BCA" w:rsidRDefault="00F02322" w:rsidP="00A02BCA">
      <w:r>
        <w:t xml:space="preserve">The measured data </w:t>
      </w:r>
      <w:r w:rsidR="00D75B6C">
        <w:t xml:space="preserve">for the </w:t>
      </w:r>
      <w:r w:rsidR="00BF681E">
        <w:t xml:space="preserve">Gunnison oil and gas export </w:t>
      </w:r>
      <w:r w:rsidR="00D75B6C">
        <w:t xml:space="preserve">piping is </w:t>
      </w:r>
      <w:r w:rsidR="00BF681E">
        <w:t>described</w:t>
      </w:r>
      <w:r w:rsidR="00D75B6C">
        <w:t xml:space="preserve"> in this section.</w:t>
      </w:r>
      <w:r w:rsidR="00A02BCA">
        <w:t xml:space="preserve"> The following measured thickness data are obtained for the export risers:</w:t>
      </w:r>
    </w:p>
    <w:p w14:paraId="5D3B043E" w14:textId="144792DF" w:rsidR="00A02BCA" w:rsidRDefault="00500D36" w:rsidP="00A02BCA">
      <w:pPr>
        <w:pStyle w:val="ListParagraph"/>
        <w:numPr>
          <w:ilvl w:val="0"/>
          <w:numId w:val="23"/>
        </w:numPr>
      </w:pPr>
      <w:r>
        <w:t xml:space="preserve">Initial </w:t>
      </w:r>
      <w:r w:rsidR="00A02BCA">
        <w:t>Pulse Eddy Current (PEC) data</w:t>
      </w:r>
      <w:r w:rsidR="000837DD">
        <w:t>,</w:t>
      </w:r>
      <w:r w:rsidR="00A02BCA">
        <w:t xml:space="preserve"> </w:t>
      </w:r>
      <w:r w:rsidR="00BD05EF">
        <w:t>which has an accuracy of 20%</w:t>
      </w:r>
      <w:r w:rsidR="000837DD">
        <w:t>,</w:t>
      </w:r>
      <w:r w:rsidR="00BD05EF">
        <w:t xml:space="preserve"> is</w:t>
      </w:r>
      <w:r w:rsidR="00A02BCA">
        <w:t xml:space="preserve"> </w:t>
      </w:r>
      <w:r>
        <w:t>used for screening purposes</w:t>
      </w:r>
    </w:p>
    <w:p w14:paraId="3C1EA83F" w14:textId="11E7F976" w:rsidR="00A02BCA" w:rsidRDefault="00A02BCA" w:rsidP="00A02BCA">
      <w:pPr>
        <w:pStyle w:val="ListParagraph"/>
        <w:numPr>
          <w:ilvl w:val="0"/>
          <w:numId w:val="23"/>
        </w:numPr>
      </w:pPr>
      <w:r>
        <w:t xml:space="preserve">Ultrasonic Thickness (UT) data obtained by using the ultrasonic </w:t>
      </w:r>
      <w:r w:rsidR="00881701">
        <w:t xml:space="preserve">probe are accurate to within 0.001”. </w:t>
      </w:r>
      <w:r w:rsidR="00500D36">
        <w:t xml:space="preserve">Local metal loss FFS </w:t>
      </w:r>
      <w:r w:rsidR="00881701">
        <w:t xml:space="preserve">assessment </w:t>
      </w:r>
      <w:r w:rsidR="00500D36">
        <w:t xml:space="preserve">was performed </w:t>
      </w:r>
      <w:r w:rsidR="00881701">
        <w:t>based on</w:t>
      </w:r>
      <w:r w:rsidR="00500D36">
        <w:t xml:space="preserve"> UT </w:t>
      </w:r>
      <w:r w:rsidR="00881701">
        <w:t>data</w:t>
      </w:r>
      <w:r w:rsidR="00500D36">
        <w:t>.</w:t>
      </w:r>
    </w:p>
    <w:p w14:paraId="7F295E09" w14:textId="2499ADD9" w:rsidR="00A02BCA" w:rsidRDefault="00BD05EF" w:rsidP="00A02BCA">
      <w:r>
        <w:t>T</w:t>
      </w:r>
      <w:r>
        <w:t xml:space="preserve">he </w:t>
      </w:r>
      <w:r>
        <w:t xml:space="preserve">UT wall thickness profile summary </w:t>
      </w:r>
      <w:r w:rsidR="00784737">
        <w:t xml:space="preserve">along with contour plots are </w:t>
      </w:r>
      <w:r w:rsidR="00500D36">
        <w:t>shown</w:t>
      </w:r>
      <w:r w:rsidR="00A02BCA">
        <w:t xml:space="preserve"> </w:t>
      </w:r>
      <w:del w:id="256" w:author="Prahlad Enuganti" w:date="2018-11-20T14:42:00Z">
        <w:r w:rsidR="00A02BCA" w:rsidDel="00107437">
          <w:delText>in this section</w:delText>
        </w:r>
      </w:del>
      <w:ins w:id="257" w:author="Prahlad Enuganti" w:date="2018-11-20T14:42:00Z">
        <w:r w:rsidR="00107437">
          <w:t>below</w:t>
        </w:r>
      </w:ins>
      <w:r w:rsidR="00A02BCA">
        <w:t xml:space="preserve">. </w:t>
      </w:r>
      <w:ins w:id="258" w:author="Prahlad Enuganti" w:date="2018-11-20T14:42:00Z">
        <w:r w:rsidR="00107437">
          <w:t xml:space="preserve">A comparison between </w:t>
        </w:r>
      </w:ins>
      <w:r w:rsidR="00A02BCA">
        <w:t xml:space="preserve">UT and PEC </w:t>
      </w:r>
      <w:r w:rsidR="00374F2E">
        <w:t xml:space="preserve">data is shown </w:t>
      </w:r>
      <w:r w:rsidR="000837DD">
        <w:t xml:space="preserve">in </w:t>
      </w:r>
      <w:r w:rsidR="00A02BCA">
        <w:fldChar w:fldCharType="begin"/>
      </w:r>
      <w:r w:rsidR="00A02BCA">
        <w:instrText xml:space="preserve"> REF _Ref530331593 \n \h </w:instrText>
      </w:r>
      <w:r w:rsidR="00A02BCA">
        <w:fldChar w:fldCharType="separate"/>
      </w:r>
      <w:r w:rsidR="00A02BCA">
        <w:t>Appendix D</w:t>
      </w:r>
      <w:r w:rsidR="00A02BCA">
        <w:fldChar w:fldCharType="end"/>
      </w:r>
      <w:r w:rsidR="00A02BCA">
        <w:t>.</w:t>
      </w:r>
    </w:p>
    <w:p w14:paraId="40116147" w14:textId="45C98C79" w:rsidR="00CC47BC" w:rsidRDefault="00666496" w:rsidP="00B500CD">
      <w:pPr>
        <w:pStyle w:val="Heading2"/>
      </w:pPr>
      <w:bookmarkStart w:id="259" w:name="_Ref530332674"/>
      <w:bookmarkStart w:id="260" w:name="_Toc530401122"/>
      <w:r>
        <w:lastRenderedPageBreak/>
        <w:t xml:space="preserve">Oil </w:t>
      </w:r>
      <w:commentRangeStart w:id="261"/>
      <w:del w:id="262" w:author="Prahlad Enuganti" w:date="2018-11-20T12:48:00Z">
        <w:r w:rsidDel="00F6599B">
          <w:delText>export</w:delText>
        </w:r>
      </w:del>
      <w:bookmarkEnd w:id="259"/>
      <w:bookmarkEnd w:id="260"/>
      <w:commentRangeEnd w:id="261"/>
      <w:ins w:id="263" w:author="Prahlad Enuganti" w:date="2018-11-20T12:48:00Z">
        <w:r w:rsidR="00F6599B">
          <w:t>E</w:t>
        </w:r>
        <w:r w:rsidR="00F6599B">
          <w:t>xport</w:t>
        </w:r>
      </w:ins>
      <w:r w:rsidR="00500D36">
        <w:rPr>
          <w:rStyle w:val="CommentReference"/>
          <w:rFonts w:ascii="Calibri" w:eastAsia="Calibri" w:hAnsi="Calibri"/>
          <w:b w:val="0"/>
          <w:bCs w:val="0"/>
        </w:rPr>
        <w:commentReference w:id="261"/>
      </w:r>
      <w:ins w:id="264" w:author="Prahlad Enuganti" w:date="2018-11-20T12:48:00Z">
        <w:r w:rsidR="00F6599B">
          <w:t xml:space="preserve"> Riser Piping</w:t>
        </w:r>
      </w:ins>
    </w:p>
    <w:p w14:paraId="1667DE24" w14:textId="0349FCD3" w:rsidR="00D75B6C" w:rsidRPr="00D75B6C" w:rsidRDefault="00131B20" w:rsidP="00D75B6C">
      <w:r>
        <w:t xml:space="preserve">The </w:t>
      </w:r>
      <w:r w:rsidR="00F6599B">
        <w:t xml:space="preserve">summary </w:t>
      </w:r>
      <w:r w:rsidR="00CA43B9">
        <w:t xml:space="preserve">measured wall thickness </w:t>
      </w:r>
      <w:r w:rsidR="00F6599B">
        <w:t>data</w:t>
      </w:r>
      <w:r w:rsidR="00F6599B">
        <w:t xml:space="preserve"> </w:t>
      </w:r>
      <w:r w:rsidR="00CA43B9">
        <w:t xml:space="preserve">for the oil export riser are </w:t>
      </w:r>
      <w:r w:rsidR="009F2C47">
        <w:t>provided</w:t>
      </w:r>
      <w:r w:rsidR="00CA43B9">
        <w:t xml:space="preserve"> in </w:t>
      </w:r>
      <w:r w:rsidR="00CA43B9">
        <w:fldChar w:fldCharType="begin"/>
      </w:r>
      <w:r w:rsidR="00CA43B9">
        <w:instrText xml:space="preserve"> REF _Ref530306078 \h </w:instrText>
      </w:r>
      <w:r w:rsidR="00CA43B9">
        <w:fldChar w:fldCharType="separate"/>
      </w:r>
      <w:r w:rsidR="006D3B2E">
        <w:t xml:space="preserve">Table </w:t>
      </w:r>
      <w:r w:rsidR="006D3B2E">
        <w:rPr>
          <w:noProof/>
        </w:rPr>
        <w:t>4</w:t>
      </w:r>
      <w:r w:rsidR="006D3B2E">
        <w:t>.</w:t>
      </w:r>
      <w:r w:rsidR="006D3B2E">
        <w:rPr>
          <w:noProof/>
        </w:rPr>
        <w:t>1</w:t>
      </w:r>
      <w:r w:rsidR="00CA43B9">
        <w:fldChar w:fldCharType="end"/>
      </w:r>
      <w:r w:rsidR="00CB6524">
        <w:t xml:space="preserve"> and shown in </w:t>
      </w:r>
      <w:r w:rsidR="00087579">
        <w:fldChar w:fldCharType="begin"/>
      </w:r>
      <w:r w:rsidR="00087579">
        <w:instrText xml:space="preserve"> REF _Ref530307767 \h </w:instrText>
      </w:r>
      <w:r w:rsidR="00087579">
        <w:fldChar w:fldCharType="separate"/>
      </w:r>
      <w:r w:rsidR="006D3B2E">
        <w:t xml:space="preserve">Figure </w:t>
      </w:r>
      <w:r w:rsidR="006D3B2E">
        <w:rPr>
          <w:noProof/>
        </w:rPr>
        <w:t>4</w:t>
      </w:r>
      <w:r w:rsidR="006D3B2E">
        <w:t>.</w:t>
      </w:r>
      <w:r w:rsidR="006D3B2E">
        <w:rPr>
          <w:noProof/>
        </w:rPr>
        <w:t>1</w:t>
      </w:r>
      <w:r w:rsidR="00087579">
        <w:fldChar w:fldCharType="end"/>
      </w:r>
      <w:r w:rsidR="002F7E0F">
        <w:t xml:space="preserve">, </w:t>
      </w:r>
      <w:ins w:id="265" w:author="Prahlad Enuganti" w:date="2018-11-20T12:48:00Z">
        <w:r w:rsidR="00F6599B">
          <w:t>[</w:t>
        </w:r>
      </w:ins>
      <w:r w:rsidR="002F7E0F">
        <w:fldChar w:fldCharType="begin"/>
      </w:r>
      <w:r w:rsidR="002F7E0F">
        <w:instrText xml:space="preserve"> REF _Ref530306893 \n \h </w:instrText>
      </w:r>
      <w:r w:rsidR="002F7E0F">
        <w:fldChar w:fldCharType="separate"/>
      </w:r>
      <w:r w:rsidR="006D3B2E">
        <w:t>3</w:t>
      </w:r>
      <w:r w:rsidR="002F7E0F">
        <w:fldChar w:fldCharType="end"/>
      </w:r>
      <w:ins w:id="266" w:author="Prahlad Enuganti" w:date="2018-11-20T12:48:00Z">
        <w:r w:rsidR="00F6599B">
          <w:t>]</w:t>
        </w:r>
      </w:ins>
      <w:r w:rsidR="00CA43B9">
        <w:t xml:space="preserve">. </w:t>
      </w:r>
      <w:r w:rsidR="00342C84">
        <w:t xml:space="preserve">The contour plots for the measured wall thickness areas are </w:t>
      </w:r>
      <w:r w:rsidR="00F75667">
        <w:t xml:space="preserve">also </w:t>
      </w:r>
      <w:r w:rsidR="00342C84">
        <w:t>given in</w:t>
      </w:r>
      <w:r w:rsidR="00F75667">
        <w:t xml:space="preserve"> this section.</w:t>
      </w:r>
    </w:p>
    <w:p w14:paraId="4262631F" w14:textId="77777777" w:rsidR="00AE2F30" w:rsidRPr="00AE2F30" w:rsidRDefault="00AE2F30" w:rsidP="00AE2F30">
      <w:pPr>
        <w:spacing w:after="0" w:line="240" w:lineRule="auto"/>
        <w:jc w:val="left"/>
        <w:rPr>
          <w:rFonts w:ascii="Times New Roman" w:eastAsia="Times New Roman" w:hAnsi="Times New Roman"/>
          <w:sz w:val="24"/>
          <w:szCs w:val="24"/>
        </w:rPr>
      </w:pPr>
    </w:p>
    <w:tbl>
      <w:tblPr>
        <w:tblW w:w="6800" w:type="dxa"/>
        <w:jc w:val="center"/>
        <w:shd w:val="clear" w:color="auto" w:fill="FFFFFF"/>
        <w:tblCellMar>
          <w:left w:w="0" w:type="dxa"/>
          <w:right w:w="0" w:type="dxa"/>
        </w:tblCellMar>
        <w:tblLook w:val="04A0" w:firstRow="1" w:lastRow="0" w:firstColumn="1" w:lastColumn="0" w:noHBand="0" w:noVBand="1"/>
      </w:tblPr>
      <w:tblGrid>
        <w:gridCol w:w="1089"/>
        <w:gridCol w:w="1715"/>
        <w:gridCol w:w="1430"/>
        <w:gridCol w:w="1283"/>
        <w:gridCol w:w="1283"/>
      </w:tblGrid>
      <w:tr w:rsidR="000837DD" w:rsidRPr="009053FF" w14:paraId="242F7F25" w14:textId="64754F36" w:rsidTr="000837DD">
        <w:trPr>
          <w:trHeight w:val="141"/>
          <w:jc w:val="center"/>
        </w:trPr>
        <w:tc>
          <w:tcPr>
            <w:tcW w:w="1089" w:type="dxa"/>
            <w:tcBorders>
              <w:top w:val="single" w:sz="8" w:space="0" w:color="FFFFFF"/>
              <w:left w:val="single" w:sz="8" w:space="0" w:color="FFFFFF"/>
              <w:bottom w:val="single" w:sz="24" w:space="0" w:color="FFFFFF"/>
              <w:right w:val="single" w:sz="8" w:space="0" w:color="FFFFFF"/>
            </w:tcBorders>
            <w:shd w:val="clear" w:color="auto" w:fill="7BCF27"/>
            <w:tcMar>
              <w:top w:w="72" w:type="dxa"/>
              <w:left w:w="144" w:type="dxa"/>
              <w:bottom w:w="72" w:type="dxa"/>
              <w:right w:w="144" w:type="dxa"/>
            </w:tcMar>
            <w:hideMark/>
          </w:tcPr>
          <w:p w14:paraId="53816B3C" w14:textId="50848DD7" w:rsidR="000837DD" w:rsidRPr="009053FF" w:rsidRDefault="000837DD" w:rsidP="009053FF">
            <w:pPr>
              <w:spacing w:after="0" w:line="240" w:lineRule="auto"/>
              <w:jc w:val="center"/>
              <w:rPr>
                <w:rFonts w:ascii="Times New Roman" w:eastAsia="Times New Roman" w:hAnsi="Times New Roman"/>
                <w:color w:val="222222"/>
                <w:sz w:val="24"/>
                <w:szCs w:val="24"/>
              </w:rPr>
            </w:pPr>
            <w:commentRangeStart w:id="267"/>
            <w:r w:rsidRPr="009053FF">
              <w:rPr>
                <w:rFonts w:ascii="Times New Roman" w:eastAsia="Times New Roman" w:hAnsi="Times New Roman"/>
                <w:b/>
                <w:bCs/>
                <w:color w:val="222222"/>
                <w:sz w:val="24"/>
                <w:szCs w:val="24"/>
              </w:rPr>
              <w:t xml:space="preserve">OE </w:t>
            </w:r>
            <w:r>
              <w:rPr>
                <w:rFonts w:ascii="Times New Roman" w:eastAsia="Times New Roman" w:hAnsi="Times New Roman"/>
                <w:b/>
                <w:bCs/>
                <w:color w:val="222222"/>
                <w:sz w:val="24"/>
                <w:szCs w:val="24"/>
              </w:rPr>
              <w:t xml:space="preserve">Feature </w:t>
            </w:r>
            <w:r w:rsidRPr="009053FF">
              <w:rPr>
                <w:rFonts w:ascii="Times New Roman" w:eastAsia="Times New Roman" w:hAnsi="Times New Roman"/>
                <w:b/>
                <w:bCs/>
                <w:color w:val="222222"/>
                <w:sz w:val="24"/>
                <w:szCs w:val="24"/>
              </w:rPr>
              <w:t>ID#</w:t>
            </w:r>
          </w:p>
        </w:tc>
        <w:tc>
          <w:tcPr>
            <w:tcW w:w="1715" w:type="dxa"/>
            <w:tcBorders>
              <w:top w:val="single" w:sz="8" w:space="0" w:color="FFFFFF"/>
              <w:left w:val="nil"/>
              <w:bottom w:val="single" w:sz="24" w:space="0" w:color="FFFFFF"/>
              <w:right w:val="single" w:sz="8" w:space="0" w:color="FFFFFF"/>
            </w:tcBorders>
            <w:shd w:val="clear" w:color="auto" w:fill="7BCF27"/>
            <w:tcMar>
              <w:top w:w="72" w:type="dxa"/>
              <w:left w:w="144" w:type="dxa"/>
              <w:bottom w:w="72" w:type="dxa"/>
              <w:right w:w="144" w:type="dxa"/>
            </w:tcMar>
            <w:hideMark/>
          </w:tcPr>
          <w:p w14:paraId="26FBC7DF" w14:textId="77777777" w:rsidR="000837DD" w:rsidRPr="009053FF" w:rsidRDefault="000837DD" w:rsidP="009053FF">
            <w:pPr>
              <w:spacing w:after="0" w:line="240" w:lineRule="auto"/>
              <w:jc w:val="center"/>
              <w:rPr>
                <w:rFonts w:ascii="Times New Roman" w:eastAsia="Times New Roman" w:hAnsi="Times New Roman"/>
                <w:color w:val="222222"/>
                <w:sz w:val="24"/>
                <w:szCs w:val="24"/>
              </w:rPr>
            </w:pPr>
            <w:r w:rsidRPr="009053FF">
              <w:rPr>
                <w:rFonts w:ascii="Times New Roman" w:eastAsia="Times New Roman" w:hAnsi="Times New Roman"/>
                <w:b/>
                <w:bCs/>
                <w:color w:val="222222"/>
                <w:sz w:val="24"/>
                <w:szCs w:val="24"/>
              </w:rPr>
              <w:t>Distance below Spar Deck</w:t>
            </w:r>
          </w:p>
        </w:tc>
        <w:tc>
          <w:tcPr>
            <w:tcW w:w="1430" w:type="dxa"/>
            <w:tcBorders>
              <w:top w:val="single" w:sz="8" w:space="0" w:color="FFFFFF"/>
              <w:left w:val="nil"/>
              <w:bottom w:val="single" w:sz="24" w:space="0" w:color="FFFFFF"/>
              <w:right w:val="single" w:sz="8" w:space="0" w:color="FFFFFF"/>
            </w:tcBorders>
            <w:shd w:val="clear" w:color="auto" w:fill="7BCF27"/>
          </w:tcPr>
          <w:p w14:paraId="08E06374" w14:textId="58BF970D" w:rsidR="000837DD" w:rsidRPr="009053FF" w:rsidRDefault="000837DD" w:rsidP="009053FF">
            <w:pPr>
              <w:spacing w:after="0" w:line="240" w:lineRule="auto"/>
              <w:jc w:val="center"/>
              <w:rPr>
                <w:rFonts w:ascii="Times New Roman" w:eastAsia="Times New Roman" w:hAnsi="Times New Roman"/>
                <w:b/>
                <w:bCs/>
                <w:color w:val="222222"/>
                <w:sz w:val="24"/>
                <w:szCs w:val="24"/>
              </w:rPr>
            </w:pPr>
            <w:r w:rsidRPr="009053FF">
              <w:rPr>
                <w:rFonts w:ascii="Times New Roman" w:eastAsia="Times New Roman" w:hAnsi="Times New Roman"/>
                <w:b/>
                <w:bCs/>
                <w:color w:val="222222"/>
                <w:sz w:val="24"/>
                <w:szCs w:val="24"/>
              </w:rPr>
              <w:t>Contour Reference</w:t>
            </w:r>
          </w:p>
        </w:tc>
        <w:tc>
          <w:tcPr>
            <w:tcW w:w="1283" w:type="dxa"/>
            <w:tcBorders>
              <w:top w:val="single" w:sz="8" w:space="0" w:color="FFFFFF"/>
              <w:left w:val="nil"/>
              <w:bottom w:val="single" w:sz="24" w:space="0" w:color="FFFFFF"/>
              <w:right w:val="single" w:sz="8" w:space="0" w:color="FFFFFF"/>
            </w:tcBorders>
            <w:shd w:val="clear" w:color="auto" w:fill="7BCF27"/>
          </w:tcPr>
          <w:p w14:paraId="1786D260" w14:textId="5507C3D6" w:rsidR="000837DD" w:rsidRPr="009053FF" w:rsidRDefault="000837DD" w:rsidP="009053FF">
            <w:pPr>
              <w:spacing w:after="0" w:line="240" w:lineRule="auto"/>
              <w:jc w:val="center"/>
              <w:rPr>
                <w:rFonts w:ascii="Times New Roman" w:eastAsia="Times New Roman" w:hAnsi="Times New Roman"/>
                <w:b/>
                <w:bCs/>
                <w:color w:val="222222"/>
                <w:sz w:val="24"/>
                <w:szCs w:val="24"/>
              </w:rPr>
            </w:pPr>
            <w:r w:rsidRPr="009053FF">
              <w:rPr>
                <w:rFonts w:ascii="Times New Roman" w:eastAsia="Times New Roman" w:hAnsi="Times New Roman"/>
                <w:b/>
                <w:bCs/>
                <w:color w:val="222222"/>
                <w:sz w:val="24"/>
                <w:szCs w:val="24"/>
              </w:rPr>
              <w:t>Min Measured WT</w:t>
            </w:r>
          </w:p>
        </w:tc>
        <w:tc>
          <w:tcPr>
            <w:tcW w:w="1283" w:type="dxa"/>
            <w:tcBorders>
              <w:top w:val="single" w:sz="8" w:space="0" w:color="FFFFFF"/>
              <w:left w:val="nil"/>
              <w:bottom w:val="single" w:sz="24" w:space="0" w:color="FFFFFF"/>
              <w:right w:val="single" w:sz="8" w:space="0" w:color="FFFFFF"/>
            </w:tcBorders>
            <w:shd w:val="clear" w:color="auto" w:fill="7BCF27"/>
          </w:tcPr>
          <w:p w14:paraId="036CBBC3" w14:textId="23E49667" w:rsidR="000837DD" w:rsidRPr="009053FF" w:rsidRDefault="000837DD" w:rsidP="009053FF">
            <w:pPr>
              <w:spacing w:after="0" w:line="240" w:lineRule="auto"/>
              <w:jc w:val="center"/>
              <w:rPr>
                <w:rFonts w:ascii="Times New Roman" w:eastAsia="Times New Roman" w:hAnsi="Times New Roman"/>
                <w:b/>
                <w:bCs/>
                <w:color w:val="222222"/>
                <w:sz w:val="24"/>
                <w:szCs w:val="24"/>
              </w:rPr>
            </w:pPr>
            <w:commentRangeStart w:id="268"/>
            <w:proofErr w:type="spellStart"/>
            <w:r w:rsidRPr="009053FF">
              <w:rPr>
                <w:rFonts w:ascii="Times New Roman" w:eastAsia="Times New Roman" w:hAnsi="Times New Roman"/>
                <w:b/>
                <w:bCs/>
                <w:color w:val="222222"/>
                <w:sz w:val="24"/>
                <w:szCs w:val="24"/>
              </w:rPr>
              <w:t>Avg</w:t>
            </w:r>
            <w:proofErr w:type="spellEnd"/>
            <w:r w:rsidRPr="009053FF">
              <w:rPr>
                <w:rFonts w:ascii="Times New Roman" w:eastAsia="Times New Roman" w:hAnsi="Times New Roman"/>
                <w:b/>
                <w:bCs/>
                <w:color w:val="222222"/>
                <w:sz w:val="24"/>
                <w:szCs w:val="24"/>
              </w:rPr>
              <w:t xml:space="preserve"> Measured WT</w:t>
            </w:r>
            <w:commentRangeEnd w:id="268"/>
            <w:r w:rsidR="0047158A">
              <w:rPr>
                <w:rStyle w:val="CommentReference"/>
              </w:rPr>
              <w:commentReference w:id="268"/>
            </w:r>
          </w:p>
        </w:tc>
      </w:tr>
      <w:tr w:rsidR="000837DD" w:rsidRPr="009053FF" w14:paraId="1CB17DA5" w14:textId="7D6BE5F4" w:rsidTr="000837DD">
        <w:trPr>
          <w:trHeight w:val="141"/>
          <w:jc w:val="center"/>
        </w:trPr>
        <w:tc>
          <w:tcPr>
            <w:tcW w:w="1089" w:type="dxa"/>
            <w:tcBorders>
              <w:top w:val="nil"/>
              <w:left w:val="single" w:sz="8" w:space="0" w:color="FFFFFF"/>
              <w:bottom w:val="single" w:sz="8" w:space="0" w:color="FFFFFF"/>
              <w:right w:val="single" w:sz="8" w:space="0" w:color="FFFFFF"/>
            </w:tcBorders>
            <w:shd w:val="clear" w:color="auto" w:fill="D7EDCD"/>
            <w:tcMar>
              <w:top w:w="72" w:type="dxa"/>
              <w:left w:w="144" w:type="dxa"/>
              <w:bottom w:w="72" w:type="dxa"/>
              <w:right w:w="144" w:type="dxa"/>
            </w:tcMar>
            <w:hideMark/>
          </w:tcPr>
          <w:p w14:paraId="4D2D6CB5" w14:textId="77777777" w:rsidR="000837DD" w:rsidRPr="009053FF" w:rsidRDefault="000837DD" w:rsidP="009053FF">
            <w:pPr>
              <w:spacing w:after="0" w:line="240" w:lineRule="auto"/>
              <w:jc w:val="center"/>
              <w:rPr>
                <w:rFonts w:ascii="Times New Roman" w:eastAsia="Times New Roman" w:hAnsi="Times New Roman"/>
                <w:color w:val="222222"/>
                <w:sz w:val="24"/>
                <w:szCs w:val="24"/>
              </w:rPr>
            </w:pPr>
            <w:r w:rsidRPr="009053FF">
              <w:rPr>
                <w:rFonts w:ascii="Times New Roman" w:eastAsia="Times New Roman" w:hAnsi="Times New Roman"/>
                <w:color w:val="222222"/>
                <w:sz w:val="24"/>
                <w:szCs w:val="24"/>
              </w:rPr>
              <w:t>1</w:t>
            </w:r>
          </w:p>
        </w:tc>
        <w:tc>
          <w:tcPr>
            <w:tcW w:w="1715" w:type="dxa"/>
            <w:tcBorders>
              <w:top w:val="nil"/>
              <w:left w:val="nil"/>
              <w:bottom w:val="single" w:sz="8" w:space="0" w:color="FFFFFF"/>
              <w:right w:val="single" w:sz="8" w:space="0" w:color="FFFFFF"/>
            </w:tcBorders>
            <w:shd w:val="clear" w:color="auto" w:fill="D7EDCD"/>
            <w:tcMar>
              <w:top w:w="72" w:type="dxa"/>
              <w:left w:w="144" w:type="dxa"/>
              <w:bottom w:w="72" w:type="dxa"/>
              <w:right w:w="144" w:type="dxa"/>
            </w:tcMar>
            <w:hideMark/>
          </w:tcPr>
          <w:p w14:paraId="62B0336B" w14:textId="77777777" w:rsidR="000837DD" w:rsidRPr="009053FF" w:rsidRDefault="000837DD" w:rsidP="009053FF">
            <w:pPr>
              <w:spacing w:after="0" w:line="240" w:lineRule="auto"/>
              <w:jc w:val="center"/>
              <w:rPr>
                <w:rFonts w:ascii="Times New Roman" w:eastAsia="Times New Roman" w:hAnsi="Times New Roman"/>
                <w:color w:val="222222"/>
                <w:sz w:val="24"/>
                <w:szCs w:val="24"/>
              </w:rPr>
            </w:pPr>
            <w:r w:rsidRPr="009053FF">
              <w:rPr>
                <w:rFonts w:ascii="Times New Roman" w:eastAsia="Times New Roman" w:hAnsi="Times New Roman"/>
                <w:color w:val="222222"/>
                <w:sz w:val="24"/>
                <w:szCs w:val="24"/>
              </w:rPr>
              <w:t>1’</w:t>
            </w:r>
          </w:p>
        </w:tc>
        <w:tc>
          <w:tcPr>
            <w:tcW w:w="1430" w:type="dxa"/>
            <w:tcBorders>
              <w:top w:val="nil"/>
              <w:left w:val="nil"/>
              <w:bottom w:val="single" w:sz="8" w:space="0" w:color="FFFFFF"/>
              <w:right w:val="single" w:sz="8" w:space="0" w:color="FFFFFF"/>
            </w:tcBorders>
            <w:shd w:val="clear" w:color="auto" w:fill="D7EDCD"/>
          </w:tcPr>
          <w:p w14:paraId="6D8597C3" w14:textId="15BF394A" w:rsidR="000837DD" w:rsidRPr="009053FF" w:rsidRDefault="000837DD" w:rsidP="009053FF">
            <w:pPr>
              <w:spacing w:after="0" w:line="240" w:lineRule="auto"/>
              <w:jc w:val="center"/>
              <w:rPr>
                <w:rFonts w:ascii="Times New Roman" w:eastAsia="Times New Roman" w:hAnsi="Times New Roman"/>
                <w:color w:val="222222"/>
                <w:sz w:val="24"/>
                <w:szCs w:val="24"/>
              </w:rPr>
            </w:pPr>
            <w:r w:rsidRPr="009053FF">
              <w:rPr>
                <w:rFonts w:ascii="Times New Roman" w:eastAsia="Times New Roman" w:hAnsi="Times New Roman"/>
                <w:color w:val="222222"/>
                <w:sz w:val="24"/>
                <w:szCs w:val="24"/>
              </w:rPr>
              <w:fldChar w:fldCharType="begin"/>
            </w:r>
            <w:r w:rsidRPr="009053FF">
              <w:rPr>
                <w:rFonts w:ascii="Times New Roman" w:eastAsia="Times New Roman" w:hAnsi="Times New Roman"/>
                <w:color w:val="222222"/>
                <w:sz w:val="24"/>
                <w:szCs w:val="24"/>
              </w:rPr>
              <w:instrText xml:space="preserve"> REF _Ref530326082 \h  \* MERGEFORMAT </w:instrText>
            </w:r>
            <w:r w:rsidRPr="009053FF">
              <w:rPr>
                <w:rFonts w:ascii="Times New Roman" w:eastAsia="Times New Roman" w:hAnsi="Times New Roman"/>
                <w:color w:val="222222"/>
                <w:sz w:val="24"/>
                <w:szCs w:val="24"/>
              </w:rPr>
            </w:r>
            <w:r w:rsidRPr="009053FF">
              <w:rPr>
                <w:rFonts w:ascii="Times New Roman" w:eastAsia="Times New Roman" w:hAnsi="Times New Roman"/>
                <w:color w:val="222222"/>
                <w:sz w:val="24"/>
                <w:szCs w:val="24"/>
              </w:rPr>
              <w:fldChar w:fldCharType="separate"/>
            </w:r>
            <w:r w:rsidRPr="009053FF">
              <w:rPr>
                <w:rFonts w:ascii="Times New Roman" w:hAnsi="Times New Roman"/>
                <w:sz w:val="24"/>
                <w:szCs w:val="24"/>
              </w:rPr>
              <w:t xml:space="preserve">Figure </w:t>
            </w:r>
            <w:r w:rsidRPr="009053FF">
              <w:rPr>
                <w:rFonts w:ascii="Times New Roman" w:hAnsi="Times New Roman"/>
                <w:noProof/>
                <w:sz w:val="24"/>
                <w:szCs w:val="24"/>
              </w:rPr>
              <w:t>4</w:t>
            </w:r>
            <w:r w:rsidRPr="009053FF">
              <w:rPr>
                <w:rFonts w:ascii="Times New Roman" w:hAnsi="Times New Roman"/>
                <w:sz w:val="24"/>
                <w:szCs w:val="24"/>
              </w:rPr>
              <w:t>.</w:t>
            </w:r>
            <w:r w:rsidRPr="009053FF">
              <w:rPr>
                <w:rFonts w:ascii="Times New Roman" w:hAnsi="Times New Roman"/>
                <w:noProof/>
                <w:sz w:val="24"/>
                <w:szCs w:val="24"/>
              </w:rPr>
              <w:t>5</w:t>
            </w:r>
            <w:r w:rsidRPr="009053FF">
              <w:rPr>
                <w:rFonts w:ascii="Times New Roman" w:eastAsia="Times New Roman" w:hAnsi="Times New Roman"/>
                <w:color w:val="222222"/>
                <w:sz w:val="24"/>
                <w:szCs w:val="24"/>
              </w:rPr>
              <w:fldChar w:fldCharType="end"/>
            </w:r>
          </w:p>
        </w:tc>
        <w:tc>
          <w:tcPr>
            <w:tcW w:w="1283" w:type="dxa"/>
            <w:tcBorders>
              <w:top w:val="nil"/>
              <w:left w:val="nil"/>
              <w:bottom w:val="single" w:sz="8" w:space="0" w:color="FFFFFF"/>
              <w:right w:val="single" w:sz="8" w:space="0" w:color="FFFFFF"/>
            </w:tcBorders>
            <w:shd w:val="clear" w:color="auto" w:fill="D7EDCD"/>
          </w:tcPr>
          <w:p w14:paraId="28B592E5" w14:textId="4FF8664C" w:rsidR="000837DD" w:rsidRPr="009053FF" w:rsidRDefault="000837DD" w:rsidP="009053FF">
            <w:pPr>
              <w:spacing w:after="0" w:line="240" w:lineRule="auto"/>
              <w:jc w:val="center"/>
              <w:rPr>
                <w:rFonts w:ascii="Times New Roman" w:eastAsia="Times New Roman" w:hAnsi="Times New Roman"/>
                <w:color w:val="222222"/>
                <w:sz w:val="24"/>
                <w:szCs w:val="24"/>
              </w:rPr>
            </w:pPr>
            <w:r w:rsidRPr="000837DD">
              <w:rPr>
                <w:rFonts w:ascii="Times New Roman" w:eastAsia="Times New Roman" w:hAnsi="Times New Roman"/>
                <w:color w:val="FF0000"/>
                <w:sz w:val="24"/>
                <w:szCs w:val="24"/>
              </w:rPr>
              <w:t>0.536</w:t>
            </w:r>
          </w:p>
        </w:tc>
        <w:tc>
          <w:tcPr>
            <w:tcW w:w="1283" w:type="dxa"/>
            <w:tcBorders>
              <w:top w:val="nil"/>
              <w:left w:val="nil"/>
              <w:bottom w:val="single" w:sz="8" w:space="0" w:color="FFFFFF"/>
              <w:right w:val="single" w:sz="8" w:space="0" w:color="FFFFFF"/>
            </w:tcBorders>
            <w:shd w:val="clear" w:color="auto" w:fill="D7EDCD"/>
          </w:tcPr>
          <w:p w14:paraId="2F61B1BC" w14:textId="4E7F25B5" w:rsidR="000837DD" w:rsidRPr="009053FF" w:rsidRDefault="000837DD" w:rsidP="009053FF">
            <w:pPr>
              <w:spacing w:after="0" w:line="240" w:lineRule="auto"/>
              <w:jc w:val="center"/>
              <w:rPr>
                <w:rFonts w:ascii="Times New Roman" w:eastAsia="Times New Roman" w:hAnsi="Times New Roman"/>
                <w:color w:val="222222"/>
                <w:sz w:val="24"/>
                <w:szCs w:val="24"/>
              </w:rPr>
            </w:pPr>
            <w:r>
              <w:rPr>
                <w:rFonts w:ascii="Times New Roman" w:eastAsia="Times New Roman" w:hAnsi="Times New Roman"/>
                <w:color w:val="222222"/>
                <w:sz w:val="24"/>
                <w:szCs w:val="24"/>
              </w:rPr>
              <w:t>0.694</w:t>
            </w:r>
          </w:p>
        </w:tc>
      </w:tr>
      <w:tr w:rsidR="000837DD" w:rsidRPr="009053FF" w14:paraId="1687D218" w14:textId="51EC48F2" w:rsidTr="000837DD">
        <w:trPr>
          <w:trHeight w:val="141"/>
          <w:jc w:val="center"/>
        </w:trPr>
        <w:tc>
          <w:tcPr>
            <w:tcW w:w="1089" w:type="dxa"/>
            <w:tcBorders>
              <w:top w:val="nil"/>
              <w:left w:val="single" w:sz="8" w:space="0" w:color="FFFFFF"/>
              <w:bottom w:val="single" w:sz="8" w:space="0" w:color="FFFFFF"/>
              <w:right w:val="single" w:sz="8" w:space="0" w:color="FFFFFF"/>
            </w:tcBorders>
            <w:shd w:val="clear" w:color="auto" w:fill="ECF6E8"/>
            <w:tcMar>
              <w:top w:w="72" w:type="dxa"/>
              <w:left w:w="144" w:type="dxa"/>
              <w:bottom w:w="72" w:type="dxa"/>
              <w:right w:w="144" w:type="dxa"/>
            </w:tcMar>
            <w:hideMark/>
          </w:tcPr>
          <w:p w14:paraId="602DDA63" w14:textId="77777777" w:rsidR="000837DD" w:rsidRPr="009053FF" w:rsidRDefault="000837DD" w:rsidP="009053FF">
            <w:pPr>
              <w:spacing w:after="0" w:line="240" w:lineRule="auto"/>
              <w:jc w:val="center"/>
              <w:rPr>
                <w:rFonts w:ascii="Times New Roman" w:eastAsia="Times New Roman" w:hAnsi="Times New Roman"/>
                <w:color w:val="222222"/>
                <w:sz w:val="24"/>
                <w:szCs w:val="24"/>
              </w:rPr>
            </w:pPr>
            <w:r w:rsidRPr="009053FF">
              <w:rPr>
                <w:rFonts w:ascii="Times New Roman" w:eastAsia="Times New Roman" w:hAnsi="Times New Roman"/>
                <w:color w:val="222222"/>
                <w:sz w:val="24"/>
                <w:szCs w:val="24"/>
              </w:rPr>
              <w:t>2</w:t>
            </w:r>
          </w:p>
        </w:tc>
        <w:tc>
          <w:tcPr>
            <w:tcW w:w="1715" w:type="dxa"/>
            <w:tcBorders>
              <w:top w:val="nil"/>
              <w:left w:val="nil"/>
              <w:bottom w:val="single" w:sz="8" w:space="0" w:color="FFFFFF"/>
              <w:right w:val="single" w:sz="8" w:space="0" w:color="FFFFFF"/>
            </w:tcBorders>
            <w:shd w:val="clear" w:color="auto" w:fill="ECF6E8"/>
            <w:tcMar>
              <w:top w:w="72" w:type="dxa"/>
              <w:left w:w="144" w:type="dxa"/>
              <w:bottom w:w="72" w:type="dxa"/>
              <w:right w:w="144" w:type="dxa"/>
            </w:tcMar>
            <w:hideMark/>
          </w:tcPr>
          <w:p w14:paraId="5A1FF1B0" w14:textId="77777777" w:rsidR="000837DD" w:rsidRPr="009053FF" w:rsidRDefault="000837DD" w:rsidP="009053FF">
            <w:pPr>
              <w:spacing w:after="0" w:line="240" w:lineRule="auto"/>
              <w:jc w:val="center"/>
              <w:rPr>
                <w:rFonts w:ascii="Times New Roman" w:eastAsia="Times New Roman" w:hAnsi="Times New Roman"/>
                <w:color w:val="222222"/>
                <w:sz w:val="24"/>
                <w:szCs w:val="24"/>
              </w:rPr>
            </w:pPr>
            <w:r w:rsidRPr="009053FF">
              <w:rPr>
                <w:rFonts w:ascii="Times New Roman" w:eastAsia="Times New Roman" w:hAnsi="Times New Roman"/>
                <w:color w:val="222222"/>
                <w:sz w:val="24"/>
                <w:szCs w:val="24"/>
              </w:rPr>
              <w:t>3’ 6”</w:t>
            </w:r>
          </w:p>
        </w:tc>
        <w:tc>
          <w:tcPr>
            <w:tcW w:w="1430" w:type="dxa"/>
            <w:tcBorders>
              <w:top w:val="nil"/>
              <w:left w:val="nil"/>
              <w:bottom w:val="single" w:sz="8" w:space="0" w:color="FFFFFF"/>
              <w:right w:val="single" w:sz="8" w:space="0" w:color="FFFFFF"/>
            </w:tcBorders>
            <w:shd w:val="clear" w:color="auto" w:fill="ECF6E8"/>
          </w:tcPr>
          <w:p w14:paraId="03487232" w14:textId="6405953C" w:rsidR="000837DD" w:rsidRPr="009053FF" w:rsidRDefault="000837DD" w:rsidP="009053FF">
            <w:pPr>
              <w:spacing w:after="0" w:line="240" w:lineRule="auto"/>
              <w:jc w:val="center"/>
              <w:rPr>
                <w:rFonts w:ascii="Times New Roman" w:eastAsia="Times New Roman" w:hAnsi="Times New Roman"/>
                <w:color w:val="222222"/>
                <w:sz w:val="24"/>
                <w:szCs w:val="24"/>
              </w:rPr>
            </w:pPr>
            <w:r w:rsidRPr="009053FF">
              <w:rPr>
                <w:rFonts w:ascii="Times New Roman" w:eastAsia="Times New Roman" w:hAnsi="Times New Roman"/>
                <w:color w:val="222222"/>
                <w:sz w:val="24"/>
                <w:szCs w:val="24"/>
              </w:rPr>
              <w:fldChar w:fldCharType="begin"/>
            </w:r>
            <w:r w:rsidRPr="009053FF">
              <w:rPr>
                <w:rFonts w:ascii="Times New Roman" w:eastAsia="Times New Roman" w:hAnsi="Times New Roman"/>
                <w:color w:val="222222"/>
                <w:sz w:val="24"/>
                <w:szCs w:val="24"/>
              </w:rPr>
              <w:instrText xml:space="preserve"> REF _Ref530326090 \h  \* MERGEFORMAT </w:instrText>
            </w:r>
            <w:r w:rsidRPr="009053FF">
              <w:rPr>
                <w:rFonts w:ascii="Times New Roman" w:eastAsia="Times New Roman" w:hAnsi="Times New Roman"/>
                <w:color w:val="222222"/>
                <w:sz w:val="24"/>
                <w:szCs w:val="24"/>
              </w:rPr>
            </w:r>
            <w:r w:rsidRPr="009053FF">
              <w:rPr>
                <w:rFonts w:ascii="Times New Roman" w:eastAsia="Times New Roman" w:hAnsi="Times New Roman"/>
                <w:color w:val="222222"/>
                <w:sz w:val="24"/>
                <w:szCs w:val="24"/>
              </w:rPr>
              <w:fldChar w:fldCharType="separate"/>
            </w:r>
            <w:r w:rsidRPr="009053FF">
              <w:rPr>
                <w:rFonts w:ascii="Times New Roman" w:hAnsi="Times New Roman"/>
                <w:sz w:val="24"/>
                <w:szCs w:val="24"/>
              </w:rPr>
              <w:t xml:space="preserve">Figure </w:t>
            </w:r>
            <w:r w:rsidRPr="009053FF">
              <w:rPr>
                <w:rFonts w:ascii="Times New Roman" w:hAnsi="Times New Roman"/>
                <w:noProof/>
                <w:sz w:val="24"/>
                <w:szCs w:val="24"/>
              </w:rPr>
              <w:t>4</w:t>
            </w:r>
            <w:r w:rsidRPr="009053FF">
              <w:rPr>
                <w:rFonts w:ascii="Times New Roman" w:hAnsi="Times New Roman"/>
                <w:sz w:val="24"/>
                <w:szCs w:val="24"/>
              </w:rPr>
              <w:t>.</w:t>
            </w:r>
            <w:r w:rsidRPr="009053FF">
              <w:rPr>
                <w:rFonts w:ascii="Times New Roman" w:hAnsi="Times New Roman"/>
                <w:noProof/>
                <w:sz w:val="24"/>
                <w:szCs w:val="24"/>
              </w:rPr>
              <w:t>4</w:t>
            </w:r>
            <w:r w:rsidRPr="009053FF">
              <w:rPr>
                <w:rFonts w:ascii="Times New Roman" w:eastAsia="Times New Roman" w:hAnsi="Times New Roman"/>
                <w:color w:val="222222"/>
                <w:sz w:val="24"/>
                <w:szCs w:val="24"/>
              </w:rPr>
              <w:fldChar w:fldCharType="end"/>
            </w:r>
          </w:p>
        </w:tc>
        <w:tc>
          <w:tcPr>
            <w:tcW w:w="1283" w:type="dxa"/>
            <w:tcBorders>
              <w:top w:val="nil"/>
              <w:left w:val="nil"/>
              <w:bottom w:val="single" w:sz="8" w:space="0" w:color="FFFFFF"/>
              <w:right w:val="single" w:sz="8" w:space="0" w:color="FFFFFF"/>
            </w:tcBorders>
            <w:shd w:val="clear" w:color="auto" w:fill="ECF6E8"/>
          </w:tcPr>
          <w:p w14:paraId="6B797642" w14:textId="0C126033" w:rsidR="000837DD" w:rsidRPr="009053FF" w:rsidRDefault="000837DD" w:rsidP="009053FF">
            <w:pPr>
              <w:spacing w:after="0" w:line="240" w:lineRule="auto"/>
              <w:jc w:val="center"/>
              <w:rPr>
                <w:rFonts w:ascii="Times New Roman" w:eastAsia="Times New Roman" w:hAnsi="Times New Roman"/>
                <w:color w:val="222222"/>
                <w:sz w:val="24"/>
                <w:szCs w:val="24"/>
              </w:rPr>
            </w:pPr>
            <w:r w:rsidRPr="009053FF">
              <w:rPr>
                <w:rFonts w:ascii="Times New Roman" w:eastAsia="Times New Roman" w:hAnsi="Times New Roman"/>
                <w:color w:val="222222"/>
                <w:sz w:val="24"/>
                <w:szCs w:val="24"/>
              </w:rPr>
              <w:t>0.580</w:t>
            </w:r>
          </w:p>
        </w:tc>
        <w:tc>
          <w:tcPr>
            <w:tcW w:w="1283" w:type="dxa"/>
            <w:tcBorders>
              <w:top w:val="nil"/>
              <w:left w:val="nil"/>
              <w:bottom w:val="single" w:sz="8" w:space="0" w:color="FFFFFF"/>
              <w:right w:val="single" w:sz="8" w:space="0" w:color="FFFFFF"/>
            </w:tcBorders>
            <w:shd w:val="clear" w:color="auto" w:fill="ECF6E8"/>
          </w:tcPr>
          <w:p w14:paraId="70B748F9" w14:textId="06507207" w:rsidR="000837DD" w:rsidRPr="009053FF" w:rsidRDefault="000837DD" w:rsidP="009053FF">
            <w:pPr>
              <w:spacing w:after="0" w:line="240" w:lineRule="auto"/>
              <w:jc w:val="center"/>
              <w:rPr>
                <w:rFonts w:ascii="Times New Roman" w:eastAsia="Times New Roman" w:hAnsi="Times New Roman"/>
                <w:color w:val="222222"/>
                <w:sz w:val="24"/>
                <w:szCs w:val="24"/>
              </w:rPr>
            </w:pPr>
            <w:r>
              <w:rPr>
                <w:rFonts w:ascii="Times New Roman" w:eastAsia="Times New Roman" w:hAnsi="Times New Roman"/>
                <w:color w:val="222222"/>
                <w:sz w:val="24"/>
                <w:szCs w:val="24"/>
              </w:rPr>
              <w:t>0.687</w:t>
            </w:r>
          </w:p>
        </w:tc>
      </w:tr>
      <w:tr w:rsidR="000837DD" w:rsidRPr="009053FF" w14:paraId="7627E41A" w14:textId="42776939" w:rsidTr="000837DD">
        <w:trPr>
          <w:trHeight w:val="141"/>
          <w:jc w:val="center"/>
        </w:trPr>
        <w:tc>
          <w:tcPr>
            <w:tcW w:w="1089" w:type="dxa"/>
            <w:tcBorders>
              <w:top w:val="nil"/>
              <w:left w:val="single" w:sz="8" w:space="0" w:color="FFFFFF"/>
              <w:bottom w:val="single" w:sz="8" w:space="0" w:color="FFFFFF"/>
              <w:right w:val="single" w:sz="8" w:space="0" w:color="FFFFFF"/>
            </w:tcBorders>
            <w:shd w:val="clear" w:color="auto" w:fill="D7EDCD"/>
            <w:tcMar>
              <w:top w:w="72" w:type="dxa"/>
              <w:left w:w="144" w:type="dxa"/>
              <w:bottom w:w="72" w:type="dxa"/>
              <w:right w:w="144" w:type="dxa"/>
            </w:tcMar>
            <w:hideMark/>
          </w:tcPr>
          <w:p w14:paraId="73939E6F" w14:textId="77777777" w:rsidR="000837DD" w:rsidRPr="009053FF" w:rsidRDefault="000837DD" w:rsidP="009053FF">
            <w:pPr>
              <w:spacing w:after="0" w:line="240" w:lineRule="auto"/>
              <w:jc w:val="center"/>
              <w:rPr>
                <w:rFonts w:ascii="Times New Roman" w:eastAsia="Times New Roman" w:hAnsi="Times New Roman"/>
                <w:color w:val="222222"/>
                <w:sz w:val="24"/>
                <w:szCs w:val="24"/>
              </w:rPr>
            </w:pPr>
            <w:r w:rsidRPr="009053FF">
              <w:rPr>
                <w:rFonts w:ascii="Times New Roman" w:eastAsia="Times New Roman" w:hAnsi="Times New Roman"/>
                <w:color w:val="222222"/>
                <w:sz w:val="24"/>
                <w:szCs w:val="24"/>
              </w:rPr>
              <w:t>3</w:t>
            </w:r>
          </w:p>
        </w:tc>
        <w:tc>
          <w:tcPr>
            <w:tcW w:w="1715" w:type="dxa"/>
            <w:tcBorders>
              <w:top w:val="nil"/>
              <w:left w:val="nil"/>
              <w:bottom w:val="single" w:sz="8" w:space="0" w:color="FFFFFF"/>
              <w:right w:val="single" w:sz="8" w:space="0" w:color="FFFFFF"/>
            </w:tcBorders>
            <w:shd w:val="clear" w:color="auto" w:fill="D7EDCD"/>
            <w:tcMar>
              <w:top w:w="72" w:type="dxa"/>
              <w:left w:w="144" w:type="dxa"/>
              <w:bottom w:w="72" w:type="dxa"/>
              <w:right w:w="144" w:type="dxa"/>
            </w:tcMar>
            <w:hideMark/>
          </w:tcPr>
          <w:p w14:paraId="0131FF9D" w14:textId="77777777" w:rsidR="000837DD" w:rsidRPr="009053FF" w:rsidRDefault="000837DD" w:rsidP="009053FF">
            <w:pPr>
              <w:spacing w:after="0" w:line="240" w:lineRule="auto"/>
              <w:jc w:val="center"/>
              <w:rPr>
                <w:rFonts w:ascii="Times New Roman" w:eastAsia="Times New Roman" w:hAnsi="Times New Roman"/>
                <w:color w:val="222222"/>
                <w:sz w:val="24"/>
                <w:szCs w:val="24"/>
              </w:rPr>
            </w:pPr>
            <w:r w:rsidRPr="009053FF">
              <w:rPr>
                <w:rFonts w:ascii="Times New Roman" w:eastAsia="Times New Roman" w:hAnsi="Times New Roman"/>
                <w:color w:val="222222"/>
                <w:sz w:val="24"/>
                <w:szCs w:val="24"/>
              </w:rPr>
              <w:t>6’ 2”</w:t>
            </w:r>
          </w:p>
        </w:tc>
        <w:tc>
          <w:tcPr>
            <w:tcW w:w="1430" w:type="dxa"/>
            <w:tcBorders>
              <w:top w:val="nil"/>
              <w:left w:val="nil"/>
              <w:bottom w:val="single" w:sz="8" w:space="0" w:color="FFFFFF"/>
              <w:right w:val="single" w:sz="8" w:space="0" w:color="FFFFFF"/>
            </w:tcBorders>
            <w:shd w:val="clear" w:color="auto" w:fill="D7EDCD"/>
          </w:tcPr>
          <w:p w14:paraId="0E6DD886" w14:textId="453B1855" w:rsidR="000837DD" w:rsidRPr="009053FF" w:rsidRDefault="000837DD" w:rsidP="009053FF">
            <w:pPr>
              <w:spacing w:after="0" w:line="240" w:lineRule="auto"/>
              <w:jc w:val="center"/>
              <w:rPr>
                <w:rFonts w:ascii="Times New Roman" w:eastAsia="Times New Roman" w:hAnsi="Times New Roman"/>
                <w:color w:val="222222"/>
                <w:sz w:val="24"/>
                <w:szCs w:val="24"/>
              </w:rPr>
            </w:pPr>
            <w:r w:rsidRPr="009053FF">
              <w:rPr>
                <w:rFonts w:ascii="Times New Roman" w:eastAsia="Times New Roman" w:hAnsi="Times New Roman"/>
                <w:color w:val="222222"/>
                <w:sz w:val="24"/>
                <w:szCs w:val="24"/>
              </w:rPr>
              <w:fldChar w:fldCharType="begin"/>
            </w:r>
            <w:r w:rsidRPr="009053FF">
              <w:rPr>
                <w:rFonts w:ascii="Times New Roman" w:eastAsia="Times New Roman" w:hAnsi="Times New Roman"/>
                <w:color w:val="222222"/>
                <w:sz w:val="24"/>
                <w:szCs w:val="24"/>
              </w:rPr>
              <w:instrText xml:space="preserve"> REF _Ref530326094 \h  \* MERGEFORMAT </w:instrText>
            </w:r>
            <w:r w:rsidRPr="009053FF">
              <w:rPr>
                <w:rFonts w:ascii="Times New Roman" w:eastAsia="Times New Roman" w:hAnsi="Times New Roman"/>
                <w:color w:val="222222"/>
                <w:sz w:val="24"/>
                <w:szCs w:val="24"/>
              </w:rPr>
            </w:r>
            <w:r w:rsidRPr="009053FF">
              <w:rPr>
                <w:rFonts w:ascii="Times New Roman" w:eastAsia="Times New Roman" w:hAnsi="Times New Roman"/>
                <w:color w:val="222222"/>
                <w:sz w:val="24"/>
                <w:szCs w:val="24"/>
              </w:rPr>
              <w:fldChar w:fldCharType="separate"/>
            </w:r>
            <w:r w:rsidRPr="009053FF">
              <w:rPr>
                <w:rFonts w:ascii="Times New Roman" w:hAnsi="Times New Roman"/>
                <w:sz w:val="24"/>
                <w:szCs w:val="24"/>
              </w:rPr>
              <w:t xml:space="preserve">Figure </w:t>
            </w:r>
            <w:r w:rsidRPr="009053FF">
              <w:rPr>
                <w:rFonts w:ascii="Times New Roman" w:hAnsi="Times New Roman"/>
                <w:noProof/>
                <w:sz w:val="24"/>
                <w:szCs w:val="24"/>
              </w:rPr>
              <w:t>4</w:t>
            </w:r>
            <w:r w:rsidRPr="009053FF">
              <w:rPr>
                <w:rFonts w:ascii="Times New Roman" w:hAnsi="Times New Roman"/>
                <w:sz w:val="24"/>
                <w:szCs w:val="24"/>
              </w:rPr>
              <w:t>.</w:t>
            </w:r>
            <w:r w:rsidRPr="009053FF">
              <w:rPr>
                <w:rFonts w:ascii="Times New Roman" w:hAnsi="Times New Roman"/>
                <w:noProof/>
                <w:sz w:val="24"/>
                <w:szCs w:val="24"/>
              </w:rPr>
              <w:t>3</w:t>
            </w:r>
            <w:r w:rsidRPr="009053FF">
              <w:rPr>
                <w:rFonts w:ascii="Times New Roman" w:eastAsia="Times New Roman" w:hAnsi="Times New Roman"/>
                <w:color w:val="222222"/>
                <w:sz w:val="24"/>
                <w:szCs w:val="24"/>
              </w:rPr>
              <w:fldChar w:fldCharType="end"/>
            </w:r>
          </w:p>
        </w:tc>
        <w:tc>
          <w:tcPr>
            <w:tcW w:w="1283" w:type="dxa"/>
            <w:tcBorders>
              <w:top w:val="nil"/>
              <w:left w:val="nil"/>
              <w:bottom w:val="single" w:sz="8" w:space="0" w:color="FFFFFF"/>
              <w:right w:val="single" w:sz="8" w:space="0" w:color="FFFFFF"/>
            </w:tcBorders>
            <w:shd w:val="clear" w:color="auto" w:fill="D7EDCD"/>
          </w:tcPr>
          <w:p w14:paraId="6FD51A99" w14:textId="38012D84" w:rsidR="000837DD" w:rsidRPr="009053FF" w:rsidRDefault="000837DD" w:rsidP="009053FF">
            <w:pPr>
              <w:spacing w:after="0" w:line="240" w:lineRule="auto"/>
              <w:jc w:val="center"/>
              <w:rPr>
                <w:rFonts w:ascii="Times New Roman" w:eastAsia="Times New Roman" w:hAnsi="Times New Roman"/>
                <w:color w:val="222222"/>
                <w:sz w:val="24"/>
                <w:szCs w:val="24"/>
              </w:rPr>
            </w:pPr>
            <w:r w:rsidRPr="009053FF">
              <w:rPr>
                <w:rFonts w:ascii="Times New Roman" w:eastAsia="Times New Roman" w:hAnsi="Times New Roman"/>
                <w:color w:val="222222"/>
                <w:sz w:val="24"/>
                <w:szCs w:val="24"/>
              </w:rPr>
              <w:t>0.630</w:t>
            </w:r>
          </w:p>
        </w:tc>
        <w:tc>
          <w:tcPr>
            <w:tcW w:w="1283" w:type="dxa"/>
            <w:tcBorders>
              <w:top w:val="nil"/>
              <w:left w:val="nil"/>
              <w:bottom w:val="single" w:sz="8" w:space="0" w:color="FFFFFF"/>
              <w:right w:val="single" w:sz="8" w:space="0" w:color="FFFFFF"/>
            </w:tcBorders>
            <w:shd w:val="clear" w:color="auto" w:fill="D7EDCD"/>
          </w:tcPr>
          <w:p w14:paraId="7A0C97C7" w14:textId="57332BD1" w:rsidR="000837DD" w:rsidRPr="009053FF" w:rsidRDefault="000837DD" w:rsidP="009053FF">
            <w:pPr>
              <w:spacing w:after="0" w:line="240" w:lineRule="auto"/>
              <w:jc w:val="center"/>
              <w:rPr>
                <w:rFonts w:ascii="Times New Roman" w:eastAsia="Times New Roman" w:hAnsi="Times New Roman"/>
                <w:color w:val="222222"/>
                <w:sz w:val="24"/>
                <w:szCs w:val="24"/>
              </w:rPr>
            </w:pPr>
            <w:r>
              <w:rPr>
                <w:rFonts w:ascii="Times New Roman" w:eastAsia="Times New Roman" w:hAnsi="Times New Roman"/>
                <w:color w:val="222222"/>
                <w:sz w:val="24"/>
                <w:szCs w:val="24"/>
              </w:rPr>
              <w:t>0.695</w:t>
            </w:r>
          </w:p>
        </w:tc>
      </w:tr>
      <w:tr w:rsidR="000837DD" w:rsidRPr="009053FF" w14:paraId="24F2252A" w14:textId="5027B8F5" w:rsidTr="000837DD">
        <w:trPr>
          <w:trHeight w:val="141"/>
          <w:jc w:val="center"/>
        </w:trPr>
        <w:tc>
          <w:tcPr>
            <w:tcW w:w="1089" w:type="dxa"/>
            <w:tcBorders>
              <w:top w:val="nil"/>
              <w:left w:val="single" w:sz="8" w:space="0" w:color="FFFFFF"/>
              <w:bottom w:val="single" w:sz="8" w:space="0" w:color="FFFFFF"/>
              <w:right w:val="single" w:sz="8" w:space="0" w:color="FFFFFF"/>
            </w:tcBorders>
            <w:shd w:val="clear" w:color="auto" w:fill="ECF6E8"/>
            <w:tcMar>
              <w:top w:w="72" w:type="dxa"/>
              <w:left w:w="144" w:type="dxa"/>
              <w:bottom w:w="72" w:type="dxa"/>
              <w:right w:w="144" w:type="dxa"/>
            </w:tcMar>
            <w:hideMark/>
          </w:tcPr>
          <w:p w14:paraId="7366B0E1" w14:textId="77777777" w:rsidR="000837DD" w:rsidRPr="009053FF" w:rsidRDefault="000837DD" w:rsidP="009053FF">
            <w:pPr>
              <w:spacing w:after="0" w:line="240" w:lineRule="auto"/>
              <w:jc w:val="center"/>
              <w:rPr>
                <w:rFonts w:ascii="Times New Roman" w:eastAsia="Times New Roman" w:hAnsi="Times New Roman"/>
                <w:color w:val="222222"/>
                <w:sz w:val="24"/>
                <w:szCs w:val="24"/>
              </w:rPr>
            </w:pPr>
            <w:r w:rsidRPr="009053FF">
              <w:rPr>
                <w:rFonts w:ascii="Times New Roman" w:eastAsia="Times New Roman" w:hAnsi="Times New Roman"/>
                <w:color w:val="222222"/>
                <w:sz w:val="24"/>
                <w:szCs w:val="24"/>
              </w:rPr>
              <w:t>4</w:t>
            </w:r>
          </w:p>
        </w:tc>
        <w:tc>
          <w:tcPr>
            <w:tcW w:w="1715" w:type="dxa"/>
            <w:tcBorders>
              <w:top w:val="nil"/>
              <w:left w:val="nil"/>
              <w:bottom w:val="single" w:sz="8" w:space="0" w:color="FFFFFF"/>
              <w:right w:val="single" w:sz="8" w:space="0" w:color="FFFFFF"/>
            </w:tcBorders>
            <w:shd w:val="clear" w:color="auto" w:fill="ECF6E8"/>
            <w:tcMar>
              <w:top w:w="72" w:type="dxa"/>
              <w:left w:w="144" w:type="dxa"/>
              <w:bottom w:w="72" w:type="dxa"/>
              <w:right w:w="144" w:type="dxa"/>
            </w:tcMar>
            <w:hideMark/>
          </w:tcPr>
          <w:p w14:paraId="459CA1A6" w14:textId="77777777" w:rsidR="000837DD" w:rsidRPr="009053FF" w:rsidRDefault="000837DD" w:rsidP="009053FF">
            <w:pPr>
              <w:spacing w:after="0" w:line="240" w:lineRule="auto"/>
              <w:jc w:val="center"/>
              <w:rPr>
                <w:rFonts w:ascii="Times New Roman" w:eastAsia="Times New Roman" w:hAnsi="Times New Roman"/>
                <w:color w:val="222222"/>
                <w:sz w:val="24"/>
                <w:szCs w:val="24"/>
              </w:rPr>
            </w:pPr>
            <w:r w:rsidRPr="009053FF">
              <w:rPr>
                <w:rFonts w:ascii="Times New Roman" w:eastAsia="Times New Roman" w:hAnsi="Times New Roman"/>
                <w:color w:val="222222"/>
                <w:sz w:val="24"/>
                <w:szCs w:val="24"/>
              </w:rPr>
              <w:t>9’ 6”</w:t>
            </w:r>
          </w:p>
        </w:tc>
        <w:commentRangeStart w:id="269"/>
        <w:tc>
          <w:tcPr>
            <w:tcW w:w="1430" w:type="dxa"/>
            <w:tcBorders>
              <w:top w:val="nil"/>
              <w:left w:val="nil"/>
              <w:bottom w:val="single" w:sz="8" w:space="0" w:color="FFFFFF"/>
              <w:right w:val="single" w:sz="8" w:space="0" w:color="FFFFFF"/>
            </w:tcBorders>
            <w:shd w:val="clear" w:color="auto" w:fill="ECF6E8"/>
          </w:tcPr>
          <w:p w14:paraId="69252B6F" w14:textId="07214030" w:rsidR="000837DD" w:rsidRPr="009053FF" w:rsidRDefault="000837DD" w:rsidP="009053FF">
            <w:pPr>
              <w:spacing w:after="0" w:line="240" w:lineRule="auto"/>
              <w:jc w:val="center"/>
              <w:rPr>
                <w:rFonts w:ascii="Times New Roman" w:eastAsia="Times New Roman" w:hAnsi="Times New Roman"/>
                <w:color w:val="222222"/>
                <w:sz w:val="24"/>
                <w:szCs w:val="24"/>
              </w:rPr>
            </w:pPr>
            <w:r w:rsidRPr="009053FF">
              <w:rPr>
                <w:rFonts w:ascii="Times New Roman" w:eastAsia="Times New Roman" w:hAnsi="Times New Roman"/>
                <w:color w:val="222222"/>
                <w:sz w:val="24"/>
                <w:szCs w:val="24"/>
              </w:rPr>
              <w:fldChar w:fldCharType="begin"/>
            </w:r>
            <w:r w:rsidRPr="009053FF">
              <w:rPr>
                <w:rFonts w:ascii="Times New Roman" w:eastAsia="Times New Roman" w:hAnsi="Times New Roman"/>
                <w:color w:val="222222"/>
                <w:sz w:val="24"/>
                <w:szCs w:val="24"/>
              </w:rPr>
              <w:instrText xml:space="preserve"> REF _Ref530326098 \h  \* MERGEFORMAT </w:instrText>
            </w:r>
            <w:r w:rsidRPr="009053FF">
              <w:rPr>
                <w:rFonts w:ascii="Times New Roman" w:eastAsia="Times New Roman" w:hAnsi="Times New Roman"/>
                <w:color w:val="222222"/>
                <w:sz w:val="24"/>
                <w:szCs w:val="24"/>
              </w:rPr>
            </w:r>
            <w:r w:rsidRPr="009053FF">
              <w:rPr>
                <w:rFonts w:ascii="Times New Roman" w:eastAsia="Times New Roman" w:hAnsi="Times New Roman"/>
                <w:color w:val="222222"/>
                <w:sz w:val="24"/>
                <w:szCs w:val="24"/>
              </w:rPr>
              <w:fldChar w:fldCharType="separate"/>
            </w:r>
            <w:r w:rsidRPr="009053FF">
              <w:rPr>
                <w:rFonts w:ascii="Times New Roman" w:hAnsi="Times New Roman"/>
                <w:sz w:val="24"/>
                <w:szCs w:val="24"/>
              </w:rPr>
              <w:t xml:space="preserve">Figure </w:t>
            </w:r>
            <w:r w:rsidRPr="009053FF">
              <w:rPr>
                <w:rFonts w:ascii="Times New Roman" w:hAnsi="Times New Roman"/>
                <w:noProof/>
                <w:sz w:val="24"/>
                <w:szCs w:val="24"/>
              </w:rPr>
              <w:t>4</w:t>
            </w:r>
            <w:r w:rsidRPr="009053FF">
              <w:rPr>
                <w:rFonts w:ascii="Times New Roman" w:hAnsi="Times New Roman"/>
                <w:sz w:val="24"/>
                <w:szCs w:val="24"/>
              </w:rPr>
              <w:t>.</w:t>
            </w:r>
            <w:r w:rsidRPr="009053FF">
              <w:rPr>
                <w:rFonts w:ascii="Times New Roman" w:hAnsi="Times New Roman"/>
                <w:noProof/>
                <w:sz w:val="24"/>
                <w:szCs w:val="24"/>
              </w:rPr>
              <w:t>2</w:t>
            </w:r>
            <w:r w:rsidRPr="009053FF">
              <w:rPr>
                <w:rFonts w:ascii="Times New Roman" w:eastAsia="Times New Roman" w:hAnsi="Times New Roman"/>
                <w:color w:val="222222"/>
                <w:sz w:val="24"/>
                <w:szCs w:val="24"/>
              </w:rPr>
              <w:fldChar w:fldCharType="end"/>
            </w:r>
            <w:commentRangeEnd w:id="269"/>
            <w:r>
              <w:rPr>
                <w:rStyle w:val="CommentReference"/>
              </w:rPr>
              <w:commentReference w:id="269"/>
            </w:r>
          </w:p>
        </w:tc>
        <w:tc>
          <w:tcPr>
            <w:tcW w:w="1283" w:type="dxa"/>
            <w:tcBorders>
              <w:top w:val="nil"/>
              <w:left w:val="nil"/>
              <w:bottom w:val="single" w:sz="8" w:space="0" w:color="FFFFFF"/>
              <w:right w:val="single" w:sz="8" w:space="0" w:color="FFFFFF"/>
            </w:tcBorders>
            <w:shd w:val="clear" w:color="auto" w:fill="ECF6E8"/>
          </w:tcPr>
          <w:p w14:paraId="51E436A1" w14:textId="203BE225" w:rsidR="000837DD" w:rsidRPr="009053FF" w:rsidRDefault="000837DD" w:rsidP="009053FF">
            <w:pPr>
              <w:spacing w:after="0" w:line="240" w:lineRule="auto"/>
              <w:jc w:val="center"/>
              <w:rPr>
                <w:rFonts w:ascii="Times New Roman" w:eastAsia="Times New Roman" w:hAnsi="Times New Roman"/>
                <w:color w:val="222222"/>
                <w:sz w:val="24"/>
                <w:szCs w:val="24"/>
              </w:rPr>
            </w:pPr>
            <w:r w:rsidRPr="009053FF">
              <w:rPr>
                <w:rFonts w:ascii="Times New Roman" w:eastAsia="Times New Roman" w:hAnsi="Times New Roman"/>
                <w:color w:val="222222"/>
                <w:sz w:val="24"/>
                <w:szCs w:val="24"/>
              </w:rPr>
              <w:t>0.668</w:t>
            </w:r>
          </w:p>
        </w:tc>
        <w:tc>
          <w:tcPr>
            <w:tcW w:w="1283" w:type="dxa"/>
            <w:tcBorders>
              <w:top w:val="nil"/>
              <w:left w:val="nil"/>
              <w:bottom w:val="single" w:sz="8" w:space="0" w:color="FFFFFF"/>
              <w:right w:val="single" w:sz="8" w:space="0" w:color="FFFFFF"/>
            </w:tcBorders>
            <w:shd w:val="clear" w:color="auto" w:fill="ECF6E8"/>
          </w:tcPr>
          <w:p w14:paraId="1EEF7F06" w14:textId="6124D062" w:rsidR="000837DD" w:rsidRPr="009053FF" w:rsidRDefault="000837DD" w:rsidP="009053FF">
            <w:pPr>
              <w:spacing w:after="0" w:line="240" w:lineRule="auto"/>
              <w:jc w:val="center"/>
              <w:rPr>
                <w:rFonts w:ascii="Times New Roman" w:eastAsia="Times New Roman" w:hAnsi="Times New Roman"/>
                <w:color w:val="222222"/>
                <w:sz w:val="24"/>
                <w:szCs w:val="24"/>
              </w:rPr>
            </w:pPr>
            <w:r>
              <w:rPr>
                <w:rFonts w:ascii="Times New Roman" w:eastAsia="Times New Roman" w:hAnsi="Times New Roman"/>
                <w:color w:val="222222"/>
                <w:sz w:val="24"/>
                <w:szCs w:val="24"/>
              </w:rPr>
              <w:t>0.736</w:t>
            </w:r>
            <w:commentRangeEnd w:id="267"/>
            <w:r>
              <w:rPr>
                <w:rStyle w:val="CommentReference"/>
              </w:rPr>
              <w:commentReference w:id="267"/>
            </w:r>
          </w:p>
        </w:tc>
      </w:tr>
    </w:tbl>
    <w:p w14:paraId="78887726" w14:textId="77777777" w:rsidR="00AE2F30" w:rsidRPr="00AE2F30" w:rsidRDefault="00AE2F30" w:rsidP="00AE2F30">
      <w:pPr>
        <w:shd w:val="clear" w:color="auto" w:fill="FFFFFF"/>
        <w:spacing w:after="0" w:line="240" w:lineRule="auto"/>
        <w:jc w:val="left"/>
        <w:rPr>
          <w:rFonts w:ascii="Times New Roman" w:eastAsia="Times New Roman" w:hAnsi="Times New Roman"/>
          <w:color w:val="222222"/>
          <w:sz w:val="24"/>
          <w:szCs w:val="24"/>
        </w:rPr>
      </w:pPr>
      <w:r w:rsidRPr="00AE2F30">
        <w:rPr>
          <w:rFonts w:eastAsia="Times New Roman" w:cs="Calibri"/>
          <w:color w:val="222222"/>
        </w:rPr>
        <w:t> </w:t>
      </w:r>
    </w:p>
    <w:p w14:paraId="264FE42B" w14:textId="56E03130" w:rsidR="00AE2F30" w:rsidRPr="00AE2F30" w:rsidRDefault="00AE2F30" w:rsidP="009E36E5">
      <w:pPr>
        <w:pStyle w:val="Caption"/>
        <w:rPr>
          <w:rFonts w:ascii="Times New Roman" w:eastAsia="Times New Roman" w:hAnsi="Times New Roman"/>
          <w:color w:val="222222"/>
          <w:sz w:val="24"/>
          <w:szCs w:val="24"/>
        </w:rPr>
      </w:pPr>
      <w:r w:rsidRPr="00AE2F30">
        <w:rPr>
          <w:rFonts w:ascii="Times New Roman" w:eastAsia="Times New Roman" w:hAnsi="Times New Roman"/>
          <w:color w:val="222222"/>
          <w:sz w:val="24"/>
          <w:szCs w:val="24"/>
        </w:rPr>
        <w:t> </w:t>
      </w:r>
      <w:bookmarkStart w:id="270" w:name="_Ref530306078"/>
      <w:bookmarkStart w:id="271" w:name="_Toc530330893"/>
      <w:r w:rsidR="009E36E5">
        <w:t xml:space="preserve">Table </w:t>
      </w:r>
      <w:fldSimple w:instr=" STYLEREF 1 \s ">
        <w:r w:rsidR="002E3825">
          <w:rPr>
            <w:noProof/>
          </w:rPr>
          <w:t>4</w:t>
        </w:r>
      </w:fldSimple>
      <w:r w:rsidR="002E3825">
        <w:t>.</w:t>
      </w:r>
      <w:fldSimple w:instr=" SEQ Table \* ARABIC \s 1 ">
        <w:r w:rsidR="002E3825">
          <w:rPr>
            <w:noProof/>
          </w:rPr>
          <w:t>1</w:t>
        </w:r>
      </w:fldSimple>
      <w:bookmarkEnd w:id="270"/>
      <w:r w:rsidR="009E36E5">
        <w:t xml:space="preserve"> </w:t>
      </w:r>
      <w:r w:rsidR="00FC66ED">
        <w:t>–</w:t>
      </w:r>
      <w:r w:rsidR="009E36E5">
        <w:t xml:space="preserve"> </w:t>
      </w:r>
      <w:r w:rsidR="00FC66ED">
        <w:t>Oil Export</w:t>
      </w:r>
      <w:r w:rsidR="000837DD">
        <w:t xml:space="preserve"> Piping -</w:t>
      </w:r>
      <w:r w:rsidR="00FC66ED">
        <w:t xml:space="preserve"> Measured </w:t>
      </w:r>
      <w:bookmarkEnd w:id="271"/>
      <w:r w:rsidR="000837DD">
        <w:t>UT Wall Thickness Measurements</w:t>
      </w:r>
    </w:p>
    <w:p w14:paraId="267CB9D3" w14:textId="77777777" w:rsidR="00AE2F30" w:rsidRPr="00AE2F30" w:rsidRDefault="00AE2F30" w:rsidP="00AE2F30">
      <w:pPr>
        <w:shd w:val="clear" w:color="auto" w:fill="FFFFFF"/>
        <w:spacing w:after="0" w:line="240" w:lineRule="auto"/>
        <w:jc w:val="left"/>
        <w:rPr>
          <w:rFonts w:ascii="Times New Roman" w:eastAsia="Times New Roman" w:hAnsi="Times New Roman"/>
          <w:color w:val="222222"/>
          <w:sz w:val="24"/>
          <w:szCs w:val="24"/>
        </w:rPr>
      </w:pPr>
      <w:r w:rsidRPr="00AE2F30">
        <w:rPr>
          <w:rFonts w:eastAsia="Times New Roman" w:cs="Calibri"/>
          <w:color w:val="222222"/>
        </w:rPr>
        <w:t> </w:t>
      </w:r>
    </w:p>
    <w:p w14:paraId="2F5895B0" w14:textId="4D1BF3E7" w:rsidR="00666496" w:rsidRDefault="00171661" w:rsidP="004E4CBB">
      <w:pPr>
        <w:jc w:val="center"/>
      </w:pPr>
      <w:r>
        <w:rPr>
          <w:noProof/>
        </w:rPr>
        <w:drawing>
          <wp:inline distT="0" distB="0" distL="0" distR="0" wp14:anchorId="4468D22A" wp14:editId="71CCC934">
            <wp:extent cx="3619658"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19658" cy="3657600"/>
                    </a:xfrm>
                    <a:prstGeom prst="rect">
                      <a:avLst/>
                    </a:prstGeom>
                  </pic:spPr>
                </pic:pic>
              </a:graphicData>
            </a:graphic>
          </wp:inline>
        </w:drawing>
      </w:r>
    </w:p>
    <w:p w14:paraId="584FC05B" w14:textId="34D3943B" w:rsidR="004E4CBB" w:rsidRDefault="004E4CBB" w:rsidP="004E4CBB">
      <w:pPr>
        <w:pStyle w:val="Caption"/>
      </w:pPr>
      <w:bookmarkStart w:id="272" w:name="_Ref530307767"/>
      <w:bookmarkStart w:id="273" w:name="_Toc530330882"/>
      <w:commentRangeStart w:id="274"/>
      <w:r>
        <w:t xml:space="preserve">Figure </w:t>
      </w:r>
      <w:fldSimple w:instr=" STYLEREF 1 \s ">
        <w:r w:rsidR="0067108C">
          <w:rPr>
            <w:noProof/>
          </w:rPr>
          <w:t>4</w:t>
        </w:r>
      </w:fldSimple>
      <w:r w:rsidR="0067108C">
        <w:t>.</w:t>
      </w:r>
      <w:fldSimple w:instr=" SEQ Figure \* ARABIC \s 1 ">
        <w:r w:rsidR="0067108C">
          <w:rPr>
            <w:noProof/>
          </w:rPr>
          <w:t>1</w:t>
        </w:r>
      </w:fldSimple>
      <w:bookmarkEnd w:id="272"/>
      <w:r>
        <w:t xml:space="preserve"> - Oil Export </w:t>
      </w:r>
      <w:bookmarkEnd w:id="273"/>
      <w:r w:rsidR="000837DD">
        <w:t>– Observed Locations of Corrosion</w:t>
      </w:r>
      <w:commentRangeEnd w:id="274"/>
      <w:r w:rsidR="000837DD">
        <w:rPr>
          <w:rStyle w:val="CommentReference"/>
          <w:b w:val="0"/>
          <w:bCs w:val="0"/>
        </w:rPr>
        <w:commentReference w:id="274"/>
      </w:r>
    </w:p>
    <w:p w14:paraId="0EE2AEE1" w14:textId="3DFD3469" w:rsidR="00171661" w:rsidRDefault="002B5245" w:rsidP="00D27F89">
      <w:pPr>
        <w:jc w:val="center"/>
      </w:pPr>
      <w:r w:rsidRPr="002B5245">
        <w:rPr>
          <w:noProof/>
        </w:rPr>
        <w:lastRenderedPageBreak/>
        <w:drawing>
          <wp:inline distT="0" distB="0" distL="0" distR="0" wp14:anchorId="137EB03B" wp14:editId="21CE08E3">
            <wp:extent cx="4873981" cy="3657600"/>
            <wp:effectExtent l="0" t="0" r="3175" b="0"/>
            <wp:docPr id="3" name="Picture 3" descr="C:\Users\vamsee.achanta\Dropbox\Engineering\0176 KBR FFS Analysis\COD\API579\results\Plots\Ut grid area 1 oil export_UT, Area 1_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msee.achanta\Dropbox\Engineering\0176 KBR FFS Analysis\COD\API579\results\Plots\Ut grid area 1 oil export_UT, Area 1_Contour.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73981" cy="3657600"/>
                    </a:xfrm>
                    <a:prstGeom prst="rect">
                      <a:avLst/>
                    </a:prstGeom>
                    <a:noFill/>
                    <a:ln>
                      <a:noFill/>
                    </a:ln>
                  </pic:spPr>
                </pic:pic>
              </a:graphicData>
            </a:graphic>
          </wp:inline>
        </w:drawing>
      </w:r>
    </w:p>
    <w:p w14:paraId="13287742" w14:textId="3F4040EC" w:rsidR="00036B51" w:rsidRDefault="00036B51" w:rsidP="00036B51">
      <w:pPr>
        <w:pStyle w:val="Caption"/>
      </w:pPr>
      <w:bookmarkStart w:id="275" w:name="_Ref530326098"/>
      <w:bookmarkStart w:id="276" w:name="_Toc530330883"/>
      <w:commentRangeStart w:id="277"/>
      <w:commentRangeStart w:id="278"/>
      <w:r>
        <w:t xml:space="preserve">Figure </w:t>
      </w:r>
      <w:fldSimple w:instr=" STYLEREF 1 \s ">
        <w:r w:rsidR="0067108C">
          <w:rPr>
            <w:noProof/>
          </w:rPr>
          <w:t>4</w:t>
        </w:r>
      </w:fldSimple>
      <w:r w:rsidR="0067108C">
        <w:t>.</w:t>
      </w:r>
      <w:fldSimple w:instr=" SEQ Figure \* ARABIC \s 1 ">
        <w:r w:rsidR="0067108C">
          <w:rPr>
            <w:noProof/>
          </w:rPr>
          <w:t>2</w:t>
        </w:r>
      </w:fldSimple>
      <w:bookmarkEnd w:id="275"/>
      <w:r>
        <w:t xml:space="preserve"> - Oil Export</w:t>
      </w:r>
      <w:r w:rsidR="00250F76">
        <w:t>, Are</w:t>
      </w:r>
      <w:r w:rsidR="00F26C02">
        <w:t>a1</w:t>
      </w:r>
      <w:bookmarkEnd w:id="276"/>
      <w:commentRangeEnd w:id="277"/>
      <w:r w:rsidR="000837DD">
        <w:rPr>
          <w:rStyle w:val="CommentReference"/>
          <w:b w:val="0"/>
          <w:bCs w:val="0"/>
        </w:rPr>
        <w:commentReference w:id="277"/>
      </w:r>
      <w:commentRangeEnd w:id="278"/>
      <w:r w:rsidR="000837DD">
        <w:rPr>
          <w:rStyle w:val="CommentReference"/>
          <w:b w:val="0"/>
          <w:bCs w:val="0"/>
        </w:rPr>
        <w:commentReference w:id="278"/>
      </w:r>
    </w:p>
    <w:p w14:paraId="2FDAE414" w14:textId="0E7BA5B6" w:rsidR="00036B51" w:rsidRDefault="002B5245" w:rsidP="00D27F89">
      <w:pPr>
        <w:jc w:val="center"/>
      </w:pPr>
      <w:r w:rsidRPr="002B5245">
        <w:rPr>
          <w:noProof/>
        </w:rPr>
        <w:drawing>
          <wp:inline distT="0" distB="0" distL="0" distR="0" wp14:anchorId="7964F5CC" wp14:editId="0EAEE4CE">
            <wp:extent cx="4873981" cy="3657600"/>
            <wp:effectExtent l="0" t="0" r="3175" b="0"/>
            <wp:docPr id="4" name="Picture 4" descr="C:\Users\vamsee.achanta\Dropbox\Engineering\0176 KBR FFS Analysis\COD\API579\results\Plots\Ut grid area 2 oil export_UT, Area 2_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amsee.achanta\Dropbox\Engineering\0176 KBR FFS Analysis\COD\API579\results\Plots\Ut grid area 2 oil export_UT, Area 2_Contour.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73981" cy="3657600"/>
                    </a:xfrm>
                    <a:prstGeom prst="rect">
                      <a:avLst/>
                    </a:prstGeom>
                    <a:noFill/>
                    <a:ln>
                      <a:noFill/>
                    </a:ln>
                  </pic:spPr>
                </pic:pic>
              </a:graphicData>
            </a:graphic>
          </wp:inline>
        </w:drawing>
      </w:r>
    </w:p>
    <w:p w14:paraId="7821B366" w14:textId="0B1F0578" w:rsidR="00F26C02" w:rsidRDefault="00F26C02" w:rsidP="00F26C02">
      <w:pPr>
        <w:pStyle w:val="Caption"/>
      </w:pPr>
      <w:bookmarkStart w:id="279" w:name="_Ref530326094"/>
      <w:bookmarkStart w:id="280" w:name="_Toc530330884"/>
      <w:r>
        <w:t xml:space="preserve">Figure </w:t>
      </w:r>
      <w:fldSimple w:instr=" STYLEREF 1 \s ">
        <w:r w:rsidR="0067108C">
          <w:rPr>
            <w:noProof/>
          </w:rPr>
          <w:t>4</w:t>
        </w:r>
      </w:fldSimple>
      <w:r w:rsidR="0067108C">
        <w:t>.</w:t>
      </w:r>
      <w:fldSimple w:instr=" SEQ Figure \* ARABIC \s 1 ">
        <w:r w:rsidR="0067108C">
          <w:rPr>
            <w:noProof/>
          </w:rPr>
          <w:t>3</w:t>
        </w:r>
      </w:fldSimple>
      <w:bookmarkEnd w:id="279"/>
      <w:r>
        <w:t xml:space="preserve"> - Oil Export, Area2</w:t>
      </w:r>
      <w:bookmarkEnd w:id="280"/>
    </w:p>
    <w:p w14:paraId="2ACC3BDF" w14:textId="69DE1785" w:rsidR="00F26C02" w:rsidRDefault="002B5245" w:rsidP="00D27F89">
      <w:pPr>
        <w:jc w:val="center"/>
      </w:pPr>
      <w:r w:rsidRPr="002B5245">
        <w:rPr>
          <w:noProof/>
        </w:rPr>
        <w:lastRenderedPageBreak/>
        <w:drawing>
          <wp:inline distT="0" distB="0" distL="0" distR="0" wp14:anchorId="2A9E3038" wp14:editId="5D41396A">
            <wp:extent cx="4873981" cy="3657600"/>
            <wp:effectExtent l="0" t="0" r="3175" b="0"/>
            <wp:docPr id="5" name="Picture 5" descr="C:\Users\vamsee.achanta\Dropbox\Engineering\0176 KBR FFS Analysis\COD\API579\results\Plots\Ut grid area 3 oil export_UT, Area 3_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msee.achanta\Dropbox\Engineering\0176 KBR FFS Analysis\COD\API579\results\Plots\Ut grid area 3 oil export_UT, Area 3_Contour.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73981" cy="3657600"/>
                    </a:xfrm>
                    <a:prstGeom prst="rect">
                      <a:avLst/>
                    </a:prstGeom>
                    <a:noFill/>
                    <a:ln>
                      <a:noFill/>
                    </a:ln>
                  </pic:spPr>
                </pic:pic>
              </a:graphicData>
            </a:graphic>
          </wp:inline>
        </w:drawing>
      </w:r>
    </w:p>
    <w:p w14:paraId="45996DBD" w14:textId="7604B4D6" w:rsidR="00F26C02" w:rsidRDefault="00F26C02" w:rsidP="00F26C02">
      <w:pPr>
        <w:pStyle w:val="Caption"/>
      </w:pPr>
      <w:bookmarkStart w:id="281" w:name="_Ref530326090"/>
      <w:bookmarkStart w:id="282" w:name="_Toc530330885"/>
      <w:r>
        <w:t xml:space="preserve">Figure </w:t>
      </w:r>
      <w:fldSimple w:instr=" STYLEREF 1 \s ">
        <w:r w:rsidR="0067108C">
          <w:rPr>
            <w:noProof/>
          </w:rPr>
          <w:t>4</w:t>
        </w:r>
      </w:fldSimple>
      <w:r w:rsidR="0067108C">
        <w:t>.</w:t>
      </w:r>
      <w:fldSimple w:instr=" SEQ Figure \* ARABIC \s 1 ">
        <w:r w:rsidR="0067108C">
          <w:rPr>
            <w:noProof/>
          </w:rPr>
          <w:t>4</w:t>
        </w:r>
      </w:fldSimple>
      <w:bookmarkEnd w:id="281"/>
      <w:r>
        <w:t xml:space="preserve"> - Oil Export, Area3</w:t>
      </w:r>
      <w:bookmarkEnd w:id="282"/>
    </w:p>
    <w:p w14:paraId="5C5B4134" w14:textId="69975CD0" w:rsidR="00F26C02" w:rsidRDefault="002B5245" w:rsidP="00D27F89">
      <w:pPr>
        <w:jc w:val="center"/>
      </w:pPr>
      <w:r w:rsidRPr="002B5245">
        <w:rPr>
          <w:noProof/>
        </w:rPr>
        <w:drawing>
          <wp:inline distT="0" distB="0" distL="0" distR="0" wp14:anchorId="6899D8D6" wp14:editId="69AB564D">
            <wp:extent cx="4873981" cy="3657600"/>
            <wp:effectExtent l="0" t="0" r="3175" b="0"/>
            <wp:docPr id="6" name="Picture 6" descr="C:\Users\vamsee.achanta\Dropbox\Engineering\0176 KBR FFS Analysis\COD\API579\results\Plots\Ut grid area 4 oil export_UT, Area 4_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amsee.achanta\Dropbox\Engineering\0176 KBR FFS Analysis\COD\API579\results\Plots\Ut grid area 4 oil export_UT, Area 4_Contour.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73981" cy="3657600"/>
                    </a:xfrm>
                    <a:prstGeom prst="rect">
                      <a:avLst/>
                    </a:prstGeom>
                    <a:noFill/>
                    <a:ln>
                      <a:noFill/>
                    </a:ln>
                  </pic:spPr>
                </pic:pic>
              </a:graphicData>
            </a:graphic>
          </wp:inline>
        </w:drawing>
      </w:r>
    </w:p>
    <w:p w14:paraId="1C7903CC" w14:textId="0E6559E2" w:rsidR="00F26C02" w:rsidRDefault="00F26C02" w:rsidP="00F26C02">
      <w:pPr>
        <w:pStyle w:val="Caption"/>
      </w:pPr>
      <w:bookmarkStart w:id="283" w:name="_Ref530326082"/>
      <w:bookmarkStart w:id="284" w:name="_Toc530330886"/>
      <w:r>
        <w:t xml:space="preserve">Figure </w:t>
      </w:r>
      <w:fldSimple w:instr=" STYLEREF 1 \s ">
        <w:r w:rsidR="0067108C">
          <w:rPr>
            <w:noProof/>
          </w:rPr>
          <w:t>4</w:t>
        </w:r>
      </w:fldSimple>
      <w:r w:rsidR="0067108C">
        <w:t>.</w:t>
      </w:r>
      <w:fldSimple w:instr=" SEQ Figure \* ARABIC \s 1 ">
        <w:r w:rsidR="0067108C">
          <w:rPr>
            <w:noProof/>
          </w:rPr>
          <w:t>5</w:t>
        </w:r>
      </w:fldSimple>
      <w:bookmarkEnd w:id="283"/>
      <w:r>
        <w:t xml:space="preserve"> - Oil Export, Area4</w:t>
      </w:r>
      <w:bookmarkEnd w:id="284"/>
    </w:p>
    <w:p w14:paraId="07ECFBCA" w14:textId="4CF7403C" w:rsidR="00666496" w:rsidRDefault="00666496" w:rsidP="007E799D">
      <w:pPr>
        <w:pStyle w:val="Heading2"/>
      </w:pPr>
      <w:bookmarkStart w:id="285" w:name="_Ref530332678"/>
      <w:bookmarkStart w:id="286" w:name="_Toc530401123"/>
      <w:commentRangeStart w:id="287"/>
      <w:r>
        <w:lastRenderedPageBreak/>
        <w:t>Gas</w:t>
      </w:r>
      <w:commentRangeEnd w:id="287"/>
      <w:r w:rsidR="00500D36">
        <w:rPr>
          <w:rStyle w:val="CommentReference"/>
          <w:rFonts w:ascii="Calibri" w:eastAsia="Calibri" w:hAnsi="Calibri"/>
          <w:b w:val="0"/>
          <w:bCs w:val="0"/>
        </w:rPr>
        <w:commentReference w:id="287"/>
      </w:r>
      <w:r>
        <w:t xml:space="preserve"> Export</w:t>
      </w:r>
      <w:bookmarkEnd w:id="285"/>
      <w:bookmarkEnd w:id="286"/>
    </w:p>
    <w:p w14:paraId="25A84097" w14:textId="24322155" w:rsidR="002F7E0F" w:rsidRPr="00D75B6C" w:rsidRDefault="002F7E0F" w:rsidP="002F7E0F">
      <w:r>
        <w:t xml:space="preserve">The measured wall thickness locations for the gas export riser are given in </w:t>
      </w:r>
      <w:r>
        <w:fldChar w:fldCharType="begin"/>
      </w:r>
      <w:r>
        <w:instrText xml:space="preserve"> REF _Ref530306916 \h </w:instrText>
      </w:r>
      <w:r>
        <w:fldChar w:fldCharType="separate"/>
      </w:r>
      <w:r w:rsidR="006D3B2E">
        <w:t xml:space="preserve">Table </w:t>
      </w:r>
      <w:r w:rsidR="006D3B2E">
        <w:rPr>
          <w:noProof/>
        </w:rPr>
        <w:t>4</w:t>
      </w:r>
      <w:r w:rsidR="006D3B2E">
        <w:t>.</w:t>
      </w:r>
      <w:r w:rsidR="006D3B2E">
        <w:rPr>
          <w:noProof/>
        </w:rPr>
        <w:t>2</w:t>
      </w:r>
      <w:r>
        <w:fldChar w:fldCharType="end"/>
      </w:r>
      <w:r w:rsidR="00407FA1">
        <w:t xml:space="preserve"> and shown in </w:t>
      </w:r>
      <w:r w:rsidR="00087579">
        <w:fldChar w:fldCharType="begin"/>
      </w:r>
      <w:r w:rsidR="00087579">
        <w:instrText xml:space="preserve"> REF _Ref530307776 \h </w:instrText>
      </w:r>
      <w:r w:rsidR="00087579">
        <w:fldChar w:fldCharType="separate"/>
      </w:r>
      <w:r w:rsidR="006D3B2E">
        <w:t xml:space="preserve">Figure </w:t>
      </w:r>
      <w:r w:rsidR="006D3B2E">
        <w:rPr>
          <w:noProof/>
        </w:rPr>
        <w:t>4</w:t>
      </w:r>
      <w:r w:rsidR="006D3B2E">
        <w:t>.</w:t>
      </w:r>
      <w:r w:rsidR="006D3B2E">
        <w:rPr>
          <w:noProof/>
        </w:rPr>
        <w:t>6</w:t>
      </w:r>
      <w:r w:rsidR="00087579">
        <w:fldChar w:fldCharType="end"/>
      </w:r>
      <w:r>
        <w:t xml:space="preserve">, Reference </w:t>
      </w:r>
      <w:r>
        <w:fldChar w:fldCharType="begin"/>
      </w:r>
      <w:r>
        <w:instrText xml:space="preserve"> REF _Ref530306942 \n \h </w:instrText>
      </w:r>
      <w:r>
        <w:fldChar w:fldCharType="separate"/>
      </w:r>
      <w:r w:rsidR="006D3B2E">
        <w:t>4</w:t>
      </w:r>
      <w:r>
        <w:fldChar w:fldCharType="end"/>
      </w:r>
      <w:r>
        <w:t xml:space="preserve">. </w:t>
      </w:r>
      <w:r w:rsidR="00EC2BEC">
        <w:t xml:space="preserve">The contour </w:t>
      </w:r>
      <w:r w:rsidR="00342C84">
        <w:t xml:space="preserve">plots for the areas are given </w:t>
      </w:r>
      <w:proofErr w:type="gramStart"/>
      <w:r w:rsidR="00342C84">
        <w:t xml:space="preserve">in </w:t>
      </w:r>
      <w:r w:rsidR="00126B7D">
        <w:t>???</w:t>
      </w:r>
      <w:proofErr w:type="gramEnd"/>
    </w:p>
    <w:tbl>
      <w:tblPr>
        <w:tblW w:w="89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819"/>
        <w:gridCol w:w="1477"/>
        <w:gridCol w:w="1322"/>
        <w:gridCol w:w="1322"/>
        <w:gridCol w:w="1322"/>
        <w:gridCol w:w="1322"/>
        <w:gridCol w:w="1322"/>
      </w:tblGrid>
      <w:tr w:rsidR="007440B9" w:rsidRPr="00895D82" w14:paraId="1B2C86E1" w14:textId="77777777" w:rsidTr="007440B9">
        <w:trPr>
          <w:trHeight w:val="107"/>
          <w:jc w:val="center"/>
        </w:trPr>
        <w:tc>
          <w:tcPr>
            <w:tcW w:w="819" w:type="dxa"/>
            <w:shd w:val="clear" w:color="auto" w:fill="7BCF27"/>
            <w:tcMar>
              <w:top w:w="72" w:type="dxa"/>
              <w:left w:w="144" w:type="dxa"/>
              <w:bottom w:w="72" w:type="dxa"/>
              <w:right w:w="144" w:type="dxa"/>
            </w:tcMar>
            <w:hideMark/>
          </w:tcPr>
          <w:p w14:paraId="3536E9B7" w14:textId="77777777" w:rsidR="007440B9" w:rsidRPr="00895D82" w:rsidRDefault="007440B9" w:rsidP="007440B9">
            <w:pPr>
              <w:spacing w:after="0" w:line="240" w:lineRule="auto"/>
              <w:jc w:val="center"/>
              <w:rPr>
                <w:rFonts w:ascii="Times New Roman" w:eastAsia="Times New Roman" w:hAnsi="Times New Roman"/>
                <w:color w:val="222222"/>
                <w:sz w:val="24"/>
                <w:szCs w:val="24"/>
              </w:rPr>
            </w:pPr>
            <w:commentRangeStart w:id="288"/>
            <w:r w:rsidRPr="00895D82">
              <w:rPr>
                <w:rFonts w:ascii="Times New Roman" w:eastAsia="Times New Roman" w:hAnsi="Times New Roman"/>
                <w:b/>
                <w:bCs/>
                <w:color w:val="222222"/>
                <w:sz w:val="24"/>
                <w:szCs w:val="24"/>
              </w:rPr>
              <w:t>GE ID#</w:t>
            </w:r>
          </w:p>
        </w:tc>
        <w:tc>
          <w:tcPr>
            <w:tcW w:w="1477" w:type="dxa"/>
            <w:shd w:val="clear" w:color="auto" w:fill="7BCF27"/>
          </w:tcPr>
          <w:p w14:paraId="48A8303A" w14:textId="77470122" w:rsidR="007440B9" w:rsidRPr="00895D82" w:rsidRDefault="007440B9" w:rsidP="007440B9">
            <w:pPr>
              <w:spacing w:after="0" w:line="240" w:lineRule="auto"/>
              <w:jc w:val="center"/>
              <w:rPr>
                <w:rFonts w:ascii="Times New Roman" w:eastAsia="Times New Roman" w:hAnsi="Times New Roman"/>
                <w:b/>
                <w:bCs/>
                <w:color w:val="222222"/>
                <w:sz w:val="24"/>
                <w:szCs w:val="24"/>
              </w:rPr>
            </w:pPr>
            <w:r w:rsidRPr="00895D82">
              <w:rPr>
                <w:rFonts w:ascii="Times New Roman" w:eastAsia="Times New Roman" w:hAnsi="Times New Roman"/>
                <w:b/>
                <w:bCs/>
                <w:color w:val="222222"/>
                <w:sz w:val="24"/>
                <w:szCs w:val="24"/>
              </w:rPr>
              <w:t>Distance below Spar Deck</w:t>
            </w:r>
          </w:p>
        </w:tc>
        <w:tc>
          <w:tcPr>
            <w:tcW w:w="1322" w:type="dxa"/>
            <w:shd w:val="clear" w:color="auto" w:fill="7BCF27"/>
          </w:tcPr>
          <w:p w14:paraId="779718FF" w14:textId="026223FA" w:rsidR="007440B9" w:rsidRPr="00895D82" w:rsidRDefault="007440B9" w:rsidP="007440B9">
            <w:pPr>
              <w:spacing w:after="0" w:line="240" w:lineRule="auto"/>
              <w:jc w:val="center"/>
              <w:rPr>
                <w:rFonts w:ascii="Times New Roman" w:eastAsia="Times New Roman" w:hAnsi="Times New Roman"/>
                <w:b/>
                <w:bCs/>
                <w:color w:val="222222"/>
                <w:sz w:val="24"/>
                <w:szCs w:val="24"/>
              </w:rPr>
            </w:pPr>
            <w:r w:rsidRPr="00895D82">
              <w:rPr>
                <w:rFonts w:ascii="Times New Roman" w:eastAsia="Times New Roman" w:hAnsi="Times New Roman"/>
                <w:b/>
                <w:bCs/>
                <w:color w:val="222222"/>
                <w:sz w:val="24"/>
                <w:szCs w:val="24"/>
              </w:rPr>
              <w:t>Area ID#,</w:t>
            </w:r>
          </w:p>
        </w:tc>
        <w:tc>
          <w:tcPr>
            <w:tcW w:w="1322" w:type="dxa"/>
            <w:shd w:val="clear" w:color="auto" w:fill="7BCF27"/>
          </w:tcPr>
          <w:p w14:paraId="2AB8ACEC" w14:textId="428CB475" w:rsidR="007440B9" w:rsidRPr="00895D82" w:rsidRDefault="007440B9" w:rsidP="007440B9">
            <w:pPr>
              <w:spacing w:after="0" w:line="240" w:lineRule="auto"/>
              <w:jc w:val="center"/>
              <w:rPr>
                <w:rFonts w:ascii="Times New Roman" w:eastAsia="Times New Roman" w:hAnsi="Times New Roman"/>
                <w:b/>
                <w:bCs/>
                <w:color w:val="222222"/>
                <w:sz w:val="24"/>
                <w:szCs w:val="24"/>
              </w:rPr>
            </w:pPr>
            <w:r w:rsidRPr="00895D82">
              <w:rPr>
                <w:rFonts w:ascii="Times New Roman" w:eastAsia="Times New Roman" w:hAnsi="Times New Roman"/>
                <w:b/>
                <w:bCs/>
                <w:color w:val="222222"/>
                <w:sz w:val="24"/>
                <w:szCs w:val="24"/>
              </w:rPr>
              <w:t>Feature ID#</w:t>
            </w:r>
          </w:p>
        </w:tc>
        <w:tc>
          <w:tcPr>
            <w:tcW w:w="1322" w:type="dxa"/>
            <w:shd w:val="clear" w:color="auto" w:fill="7BCF27"/>
          </w:tcPr>
          <w:p w14:paraId="09392BD9" w14:textId="4CB35420" w:rsidR="007440B9" w:rsidRPr="00895D82" w:rsidRDefault="007440B9" w:rsidP="007440B9">
            <w:pPr>
              <w:spacing w:after="0" w:line="240" w:lineRule="auto"/>
              <w:jc w:val="center"/>
              <w:rPr>
                <w:rFonts w:ascii="Times New Roman" w:eastAsia="Times New Roman" w:hAnsi="Times New Roman"/>
                <w:b/>
                <w:bCs/>
                <w:color w:val="222222"/>
                <w:sz w:val="24"/>
                <w:szCs w:val="24"/>
              </w:rPr>
            </w:pPr>
            <w:r w:rsidRPr="00895D82">
              <w:rPr>
                <w:rFonts w:ascii="Times New Roman" w:eastAsia="Times New Roman" w:hAnsi="Times New Roman"/>
                <w:b/>
                <w:bCs/>
                <w:color w:val="222222"/>
                <w:sz w:val="24"/>
                <w:szCs w:val="24"/>
              </w:rPr>
              <w:t xml:space="preserve">Contour Reference </w:t>
            </w:r>
          </w:p>
        </w:tc>
        <w:tc>
          <w:tcPr>
            <w:tcW w:w="1322" w:type="dxa"/>
            <w:shd w:val="clear" w:color="auto" w:fill="7BCF27"/>
          </w:tcPr>
          <w:p w14:paraId="54B0D1BA" w14:textId="6E3DE047" w:rsidR="007440B9" w:rsidRPr="00895D82" w:rsidRDefault="007440B9" w:rsidP="007440B9">
            <w:pPr>
              <w:spacing w:after="0" w:line="240" w:lineRule="auto"/>
              <w:jc w:val="center"/>
              <w:rPr>
                <w:rFonts w:ascii="Times New Roman" w:eastAsia="Times New Roman" w:hAnsi="Times New Roman"/>
                <w:b/>
                <w:bCs/>
                <w:color w:val="222222"/>
                <w:sz w:val="24"/>
                <w:szCs w:val="24"/>
              </w:rPr>
            </w:pPr>
            <w:r w:rsidRPr="00895D82">
              <w:rPr>
                <w:rFonts w:ascii="Times New Roman" w:eastAsia="Times New Roman" w:hAnsi="Times New Roman"/>
                <w:b/>
                <w:bCs/>
                <w:color w:val="222222"/>
                <w:sz w:val="24"/>
                <w:szCs w:val="24"/>
              </w:rPr>
              <w:t>Min Measured WT</w:t>
            </w:r>
          </w:p>
        </w:tc>
        <w:tc>
          <w:tcPr>
            <w:tcW w:w="1322" w:type="dxa"/>
            <w:shd w:val="clear" w:color="auto" w:fill="7BCF27"/>
          </w:tcPr>
          <w:p w14:paraId="1E6AA211" w14:textId="6F2943FA" w:rsidR="007440B9" w:rsidRPr="00895D82" w:rsidRDefault="007440B9" w:rsidP="007440B9">
            <w:pPr>
              <w:spacing w:after="0" w:line="240" w:lineRule="auto"/>
              <w:jc w:val="center"/>
              <w:rPr>
                <w:rFonts w:ascii="Times New Roman" w:eastAsia="Times New Roman" w:hAnsi="Times New Roman"/>
                <w:b/>
                <w:bCs/>
                <w:color w:val="222222"/>
                <w:sz w:val="24"/>
                <w:szCs w:val="24"/>
              </w:rPr>
            </w:pPr>
            <w:proofErr w:type="spellStart"/>
            <w:r w:rsidRPr="00895D82">
              <w:rPr>
                <w:rFonts w:ascii="Times New Roman" w:eastAsia="Times New Roman" w:hAnsi="Times New Roman"/>
                <w:b/>
                <w:bCs/>
                <w:color w:val="222222"/>
                <w:sz w:val="24"/>
                <w:szCs w:val="24"/>
              </w:rPr>
              <w:t>Avg</w:t>
            </w:r>
            <w:proofErr w:type="spellEnd"/>
            <w:r w:rsidRPr="00895D82">
              <w:rPr>
                <w:rFonts w:ascii="Times New Roman" w:eastAsia="Times New Roman" w:hAnsi="Times New Roman"/>
                <w:b/>
                <w:bCs/>
                <w:color w:val="222222"/>
                <w:sz w:val="24"/>
                <w:szCs w:val="24"/>
              </w:rPr>
              <w:t xml:space="preserve"> Measured WT</w:t>
            </w:r>
          </w:p>
        </w:tc>
      </w:tr>
      <w:tr w:rsidR="007440B9" w:rsidRPr="00895D82" w14:paraId="1C61A739" w14:textId="77777777" w:rsidTr="007440B9">
        <w:trPr>
          <w:trHeight w:val="107"/>
          <w:jc w:val="center"/>
        </w:trPr>
        <w:tc>
          <w:tcPr>
            <w:tcW w:w="819" w:type="dxa"/>
            <w:shd w:val="clear" w:color="auto" w:fill="D7EDCD"/>
            <w:tcMar>
              <w:top w:w="72" w:type="dxa"/>
              <w:left w:w="144" w:type="dxa"/>
              <w:bottom w:w="72" w:type="dxa"/>
              <w:right w:w="144" w:type="dxa"/>
            </w:tcMar>
            <w:hideMark/>
          </w:tcPr>
          <w:p w14:paraId="163F24C1" w14:textId="77777777" w:rsidR="007440B9" w:rsidRPr="00895D82" w:rsidRDefault="007440B9" w:rsidP="007440B9">
            <w:pPr>
              <w:spacing w:after="0" w:line="240" w:lineRule="auto"/>
              <w:jc w:val="center"/>
              <w:rPr>
                <w:rFonts w:ascii="Times New Roman" w:eastAsia="Times New Roman" w:hAnsi="Times New Roman"/>
                <w:color w:val="222222"/>
                <w:sz w:val="24"/>
                <w:szCs w:val="24"/>
              </w:rPr>
            </w:pPr>
            <w:r w:rsidRPr="00895D82">
              <w:rPr>
                <w:rFonts w:ascii="Times New Roman" w:eastAsia="Times New Roman" w:hAnsi="Times New Roman"/>
                <w:color w:val="222222"/>
                <w:sz w:val="24"/>
                <w:szCs w:val="24"/>
              </w:rPr>
              <w:t>1</w:t>
            </w:r>
          </w:p>
        </w:tc>
        <w:tc>
          <w:tcPr>
            <w:tcW w:w="1477" w:type="dxa"/>
            <w:shd w:val="clear" w:color="auto" w:fill="D7EDCD"/>
          </w:tcPr>
          <w:p w14:paraId="2EDC6D36" w14:textId="7A035EEC" w:rsidR="007440B9" w:rsidRPr="00895D82" w:rsidRDefault="007440B9" w:rsidP="007440B9">
            <w:pPr>
              <w:spacing w:after="0" w:line="240" w:lineRule="auto"/>
              <w:jc w:val="center"/>
              <w:rPr>
                <w:rFonts w:ascii="Times New Roman" w:eastAsia="Times New Roman" w:hAnsi="Times New Roman"/>
                <w:color w:val="222222"/>
                <w:sz w:val="24"/>
                <w:szCs w:val="24"/>
              </w:rPr>
            </w:pPr>
            <w:r w:rsidRPr="00895D82">
              <w:rPr>
                <w:rFonts w:ascii="Times New Roman" w:eastAsia="Times New Roman" w:hAnsi="Times New Roman"/>
                <w:color w:val="222222"/>
                <w:sz w:val="24"/>
                <w:szCs w:val="24"/>
              </w:rPr>
              <w:t>8’</w:t>
            </w:r>
          </w:p>
        </w:tc>
        <w:tc>
          <w:tcPr>
            <w:tcW w:w="1322" w:type="dxa"/>
            <w:shd w:val="clear" w:color="auto" w:fill="D7EDCD"/>
          </w:tcPr>
          <w:p w14:paraId="0448CCF7" w14:textId="60F8B52F" w:rsidR="007440B9" w:rsidRPr="00895D82" w:rsidRDefault="007440B9" w:rsidP="007440B9">
            <w:pPr>
              <w:spacing w:after="0" w:line="240" w:lineRule="auto"/>
              <w:jc w:val="center"/>
              <w:rPr>
                <w:rFonts w:ascii="Times New Roman" w:eastAsia="Times New Roman" w:hAnsi="Times New Roman"/>
                <w:color w:val="222222"/>
                <w:sz w:val="24"/>
                <w:szCs w:val="24"/>
              </w:rPr>
            </w:pPr>
            <w:r w:rsidRPr="00895D82">
              <w:rPr>
                <w:rFonts w:ascii="Times New Roman" w:eastAsia="Times New Roman" w:hAnsi="Times New Roman"/>
                <w:color w:val="222222"/>
                <w:sz w:val="24"/>
                <w:szCs w:val="24"/>
              </w:rPr>
              <w:t>1</w:t>
            </w:r>
          </w:p>
        </w:tc>
        <w:tc>
          <w:tcPr>
            <w:tcW w:w="1322" w:type="dxa"/>
            <w:shd w:val="clear" w:color="auto" w:fill="D7EDCD"/>
          </w:tcPr>
          <w:p w14:paraId="1B1E9252" w14:textId="7BEA05CF" w:rsidR="007440B9" w:rsidRPr="00895D82" w:rsidRDefault="00374F2E" w:rsidP="007440B9">
            <w:pPr>
              <w:spacing w:after="0" w:line="240" w:lineRule="auto"/>
              <w:jc w:val="center"/>
              <w:rPr>
                <w:rFonts w:ascii="Times New Roman" w:eastAsia="Times New Roman" w:hAnsi="Times New Roman"/>
                <w:color w:val="222222"/>
                <w:sz w:val="24"/>
                <w:szCs w:val="24"/>
              </w:rPr>
            </w:pPr>
            <w:ins w:id="289" w:author="Vinanti Shah" w:date="2018-11-19T16:24:00Z">
              <w:r>
                <w:rPr>
                  <w:rFonts w:ascii="Times New Roman" w:eastAsia="Times New Roman" w:hAnsi="Times New Roman"/>
                  <w:color w:val="222222"/>
                  <w:sz w:val="24"/>
                  <w:szCs w:val="24"/>
                </w:rPr>
                <w:t>1</w:t>
              </w:r>
            </w:ins>
            <w:del w:id="290" w:author="Vinanti Shah" w:date="2018-11-19T16:24:00Z">
              <w:r w:rsidR="007440B9" w:rsidRPr="00895D82" w:rsidDel="00374F2E">
                <w:rPr>
                  <w:rFonts w:ascii="Times New Roman" w:eastAsia="Times New Roman" w:hAnsi="Times New Roman"/>
                  <w:color w:val="222222"/>
                  <w:sz w:val="24"/>
                  <w:szCs w:val="24"/>
                </w:rPr>
                <w:delText>?</w:delText>
              </w:r>
            </w:del>
          </w:p>
        </w:tc>
        <w:tc>
          <w:tcPr>
            <w:tcW w:w="1322" w:type="dxa"/>
            <w:shd w:val="clear" w:color="auto" w:fill="D7EDCD"/>
          </w:tcPr>
          <w:p w14:paraId="38C28002" w14:textId="4FAE37CB" w:rsidR="007440B9" w:rsidRPr="00895D82" w:rsidRDefault="007440B9" w:rsidP="007440B9">
            <w:pPr>
              <w:spacing w:after="0" w:line="240" w:lineRule="auto"/>
              <w:jc w:val="center"/>
              <w:rPr>
                <w:rFonts w:ascii="Times New Roman" w:eastAsia="Times New Roman" w:hAnsi="Times New Roman"/>
                <w:color w:val="222222"/>
                <w:sz w:val="24"/>
                <w:szCs w:val="24"/>
              </w:rPr>
            </w:pPr>
            <w:r w:rsidRPr="00895D82">
              <w:rPr>
                <w:rFonts w:ascii="Times New Roman" w:eastAsia="Times New Roman" w:hAnsi="Times New Roman"/>
                <w:color w:val="222222"/>
                <w:sz w:val="24"/>
                <w:szCs w:val="24"/>
              </w:rPr>
              <w:fldChar w:fldCharType="begin"/>
            </w:r>
            <w:r w:rsidRPr="00895D82">
              <w:rPr>
                <w:rFonts w:ascii="Times New Roman" w:eastAsia="Times New Roman" w:hAnsi="Times New Roman"/>
                <w:color w:val="222222"/>
                <w:sz w:val="24"/>
                <w:szCs w:val="24"/>
              </w:rPr>
              <w:instrText xml:space="preserve"> REF _Ref530326110 \h  \* MERGEFORMAT </w:instrText>
            </w:r>
            <w:r w:rsidRPr="00895D82">
              <w:rPr>
                <w:rFonts w:ascii="Times New Roman" w:eastAsia="Times New Roman" w:hAnsi="Times New Roman"/>
                <w:color w:val="222222"/>
                <w:sz w:val="24"/>
                <w:szCs w:val="24"/>
              </w:rPr>
            </w:r>
            <w:r w:rsidRPr="00895D82">
              <w:rPr>
                <w:rFonts w:ascii="Times New Roman" w:eastAsia="Times New Roman" w:hAnsi="Times New Roman"/>
                <w:color w:val="222222"/>
                <w:sz w:val="24"/>
                <w:szCs w:val="24"/>
              </w:rPr>
              <w:fldChar w:fldCharType="separate"/>
            </w:r>
            <w:r w:rsidRPr="00895D82">
              <w:rPr>
                <w:rFonts w:ascii="Times New Roman" w:hAnsi="Times New Roman"/>
                <w:sz w:val="24"/>
                <w:szCs w:val="24"/>
              </w:rPr>
              <w:t xml:space="preserve">Figure </w:t>
            </w:r>
            <w:r w:rsidRPr="00895D82">
              <w:rPr>
                <w:rFonts w:ascii="Times New Roman" w:hAnsi="Times New Roman"/>
                <w:noProof/>
                <w:sz w:val="24"/>
                <w:szCs w:val="24"/>
              </w:rPr>
              <w:t>4</w:t>
            </w:r>
            <w:r w:rsidRPr="00895D82">
              <w:rPr>
                <w:rFonts w:ascii="Times New Roman" w:hAnsi="Times New Roman"/>
                <w:sz w:val="24"/>
                <w:szCs w:val="24"/>
              </w:rPr>
              <w:t>.</w:t>
            </w:r>
            <w:r w:rsidRPr="00895D82">
              <w:rPr>
                <w:rFonts w:ascii="Times New Roman" w:hAnsi="Times New Roman"/>
                <w:noProof/>
                <w:sz w:val="24"/>
                <w:szCs w:val="24"/>
              </w:rPr>
              <w:t>7</w:t>
            </w:r>
            <w:r w:rsidRPr="00895D82">
              <w:rPr>
                <w:rFonts w:ascii="Times New Roman" w:eastAsia="Times New Roman" w:hAnsi="Times New Roman"/>
                <w:color w:val="222222"/>
                <w:sz w:val="24"/>
                <w:szCs w:val="24"/>
              </w:rPr>
              <w:fldChar w:fldCharType="end"/>
            </w:r>
          </w:p>
        </w:tc>
        <w:tc>
          <w:tcPr>
            <w:tcW w:w="1322" w:type="dxa"/>
            <w:shd w:val="clear" w:color="auto" w:fill="D7EDCD"/>
          </w:tcPr>
          <w:p w14:paraId="2DCFBCA9" w14:textId="454317C9" w:rsidR="007440B9" w:rsidRPr="00895D82" w:rsidRDefault="007C092B" w:rsidP="007440B9">
            <w:pPr>
              <w:spacing w:after="0" w:line="240" w:lineRule="auto"/>
              <w:jc w:val="center"/>
              <w:rPr>
                <w:rFonts w:ascii="Times New Roman" w:eastAsia="Times New Roman" w:hAnsi="Times New Roman"/>
                <w:color w:val="222222"/>
                <w:sz w:val="24"/>
                <w:szCs w:val="24"/>
              </w:rPr>
            </w:pPr>
            <w:r w:rsidRPr="00895D82">
              <w:rPr>
                <w:rFonts w:ascii="Times New Roman" w:eastAsia="Times New Roman" w:hAnsi="Times New Roman"/>
                <w:color w:val="222222"/>
                <w:sz w:val="24"/>
                <w:szCs w:val="24"/>
              </w:rPr>
              <w:t>0.565</w:t>
            </w:r>
          </w:p>
        </w:tc>
        <w:tc>
          <w:tcPr>
            <w:tcW w:w="1322" w:type="dxa"/>
            <w:shd w:val="clear" w:color="auto" w:fill="D7EDCD"/>
          </w:tcPr>
          <w:p w14:paraId="158557F8" w14:textId="4C82B7BA" w:rsidR="007440B9" w:rsidRPr="00895D82" w:rsidRDefault="007C092B" w:rsidP="007440B9">
            <w:pPr>
              <w:spacing w:after="0" w:line="240" w:lineRule="auto"/>
              <w:jc w:val="center"/>
              <w:rPr>
                <w:rFonts w:ascii="Times New Roman" w:eastAsia="Times New Roman" w:hAnsi="Times New Roman"/>
                <w:color w:val="222222"/>
                <w:sz w:val="24"/>
                <w:szCs w:val="24"/>
              </w:rPr>
            </w:pPr>
            <w:r w:rsidRPr="00895D82">
              <w:rPr>
                <w:rFonts w:ascii="Times New Roman" w:eastAsia="Times New Roman" w:hAnsi="Times New Roman"/>
                <w:color w:val="222222"/>
                <w:sz w:val="24"/>
                <w:szCs w:val="24"/>
              </w:rPr>
              <w:t>0.611</w:t>
            </w:r>
          </w:p>
        </w:tc>
      </w:tr>
      <w:tr w:rsidR="007440B9" w:rsidRPr="00895D82" w14:paraId="7430F083" w14:textId="77777777" w:rsidTr="007440B9">
        <w:trPr>
          <w:trHeight w:val="107"/>
          <w:jc w:val="center"/>
        </w:trPr>
        <w:tc>
          <w:tcPr>
            <w:tcW w:w="819" w:type="dxa"/>
            <w:shd w:val="clear" w:color="auto" w:fill="ECF6E8"/>
            <w:tcMar>
              <w:top w:w="72" w:type="dxa"/>
              <w:left w:w="144" w:type="dxa"/>
              <w:bottom w:w="72" w:type="dxa"/>
              <w:right w:w="144" w:type="dxa"/>
            </w:tcMar>
            <w:hideMark/>
          </w:tcPr>
          <w:p w14:paraId="6958F0E6" w14:textId="77777777" w:rsidR="007440B9" w:rsidRPr="00895D82" w:rsidRDefault="007440B9" w:rsidP="007440B9">
            <w:pPr>
              <w:spacing w:after="0" w:line="240" w:lineRule="auto"/>
              <w:jc w:val="center"/>
              <w:rPr>
                <w:rFonts w:ascii="Times New Roman" w:eastAsia="Times New Roman" w:hAnsi="Times New Roman"/>
                <w:color w:val="222222"/>
                <w:sz w:val="24"/>
                <w:szCs w:val="24"/>
              </w:rPr>
            </w:pPr>
            <w:r w:rsidRPr="00895D82">
              <w:rPr>
                <w:rFonts w:ascii="Times New Roman" w:eastAsia="Times New Roman" w:hAnsi="Times New Roman"/>
                <w:color w:val="222222"/>
                <w:sz w:val="24"/>
                <w:szCs w:val="24"/>
              </w:rPr>
              <w:t>2</w:t>
            </w:r>
          </w:p>
        </w:tc>
        <w:tc>
          <w:tcPr>
            <w:tcW w:w="1477" w:type="dxa"/>
            <w:shd w:val="clear" w:color="auto" w:fill="ECF6E8"/>
          </w:tcPr>
          <w:p w14:paraId="651F1DCC" w14:textId="6E5D8163" w:rsidR="007440B9" w:rsidRPr="00895D82" w:rsidRDefault="007440B9" w:rsidP="007440B9">
            <w:pPr>
              <w:spacing w:after="0" w:line="240" w:lineRule="auto"/>
              <w:jc w:val="center"/>
              <w:rPr>
                <w:rFonts w:ascii="Times New Roman" w:eastAsia="Times New Roman" w:hAnsi="Times New Roman"/>
                <w:color w:val="222222"/>
                <w:sz w:val="24"/>
                <w:szCs w:val="24"/>
              </w:rPr>
            </w:pPr>
            <w:r w:rsidRPr="00895D82">
              <w:rPr>
                <w:rFonts w:ascii="Times New Roman" w:eastAsia="Times New Roman" w:hAnsi="Times New Roman"/>
                <w:color w:val="222222"/>
                <w:sz w:val="24"/>
                <w:szCs w:val="24"/>
              </w:rPr>
              <w:t>5’ 7”</w:t>
            </w:r>
          </w:p>
        </w:tc>
        <w:tc>
          <w:tcPr>
            <w:tcW w:w="1322" w:type="dxa"/>
            <w:shd w:val="clear" w:color="auto" w:fill="ECF6E8"/>
          </w:tcPr>
          <w:p w14:paraId="193476E4" w14:textId="338F9BFE" w:rsidR="007440B9" w:rsidRPr="00895D82" w:rsidRDefault="007440B9" w:rsidP="007440B9">
            <w:pPr>
              <w:spacing w:after="0" w:line="240" w:lineRule="auto"/>
              <w:jc w:val="center"/>
              <w:rPr>
                <w:rFonts w:ascii="Times New Roman" w:eastAsia="Times New Roman" w:hAnsi="Times New Roman"/>
                <w:color w:val="222222"/>
                <w:sz w:val="24"/>
                <w:szCs w:val="24"/>
              </w:rPr>
            </w:pPr>
            <w:r w:rsidRPr="00895D82">
              <w:rPr>
                <w:rFonts w:ascii="Times New Roman" w:eastAsia="Times New Roman" w:hAnsi="Times New Roman"/>
                <w:color w:val="222222"/>
                <w:sz w:val="24"/>
                <w:szCs w:val="24"/>
              </w:rPr>
              <w:t>2</w:t>
            </w:r>
          </w:p>
        </w:tc>
        <w:tc>
          <w:tcPr>
            <w:tcW w:w="1322" w:type="dxa"/>
            <w:shd w:val="clear" w:color="auto" w:fill="ECF6E8"/>
          </w:tcPr>
          <w:p w14:paraId="02916877" w14:textId="5BEDD9B2" w:rsidR="007440B9" w:rsidRPr="00895D82" w:rsidRDefault="00374F2E" w:rsidP="007440B9">
            <w:pPr>
              <w:spacing w:after="0" w:line="240" w:lineRule="auto"/>
              <w:jc w:val="center"/>
              <w:rPr>
                <w:rFonts w:ascii="Times New Roman" w:eastAsia="Times New Roman" w:hAnsi="Times New Roman"/>
                <w:color w:val="222222"/>
                <w:sz w:val="24"/>
                <w:szCs w:val="24"/>
              </w:rPr>
            </w:pPr>
            <w:ins w:id="291" w:author="Vinanti Shah" w:date="2018-11-19T16:24:00Z">
              <w:r>
                <w:rPr>
                  <w:rFonts w:ascii="Times New Roman" w:eastAsia="Times New Roman" w:hAnsi="Times New Roman"/>
                  <w:color w:val="222222"/>
                  <w:sz w:val="24"/>
                  <w:szCs w:val="24"/>
                </w:rPr>
                <w:t>2</w:t>
              </w:r>
            </w:ins>
          </w:p>
        </w:tc>
        <w:tc>
          <w:tcPr>
            <w:tcW w:w="1322" w:type="dxa"/>
            <w:shd w:val="clear" w:color="auto" w:fill="ECF6E8"/>
          </w:tcPr>
          <w:p w14:paraId="0CE34D6B" w14:textId="699F41EE" w:rsidR="007440B9" w:rsidRPr="00895D82" w:rsidRDefault="007440B9" w:rsidP="007440B9">
            <w:pPr>
              <w:spacing w:after="0" w:line="240" w:lineRule="auto"/>
              <w:jc w:val="center"/>
              <w:rPr>
                <w:rFonts w:ascii="Times New Roman" w:eastAsia="Times New Roman" w:hAnsi="Times New Roman"/>
                <w:color w:val="222222"/>
                <w:sz w:val="24"/>
                <w:szCs w:val="24"/>
              </w:rPr>
            </w:pPr>
            <w:r w:rsidRPr="00895D82">
              <w:rPr>
                <w:rFonts w:ascii="Times New Roman" w:eastAsia="Times New Roman" w:hAnsi="Times New Roman"/>
                <w:color w:val="222222"/>
                <w:sz w:val="24"/>
                <w:szCs w:val="24"/>
              </w:rPr>
              <w:fldChar w:fldCharType="begin"/>
            </w:r>
            <w:r w:rsidRPr="00895D82">
              <w:rPr>
                <w:rFonts w:ascii="Times New Roman" w:eastAsia="Times New Roman" w:hAnsi="Times New Roman"/>
                <w:color w:val="222222"/>
                <w:sz w:val="24"/>
                <w:szCs w:val="24"/>
              </w:rPr>
              <w:instrText xml:space="preserve"> REF _Ref530326114 \h  \* MERGEFORMAT </w:instrText>
            </w:r>
            <w:r w:rsidRPr="00895D82">
              <w:rPr>
                <w:rFonts w:ascii="Times New Roman" w:eastAsia="Times New Roman" w:hAnsi="Times New Roman"/>
                <w:color w:val="222222"/>
                <w:sz w:val="24"/>
                <w:szCs w:val="24"/>
              </w:rPr>
            </w:r>
            <w:r w:rsidRPr="00895D82">
              <w:rPr>
                <w:rFonts w:ascii="Times New Roman" w:eastAsia="Times New Roman" w:hAnsi="Times New Roman"/>
                <w:color w:val="222222"/>
                <w:sz w:val="24"/>
                <w:szCs w:val="24"/>
              </w:rPr>
              <w:fldChar w:fldCharType="separate"/>
            </w:r>
            <w:r w:rsidRPr="00895D82">
              <w:rPr>
                <w:rFonts w:ascii="Times New Roman" w:hAnsi="Times New Roman"/>
                <w:sz w:val="24"/>
                <w:szCs w:val="24"/>
              </w:rPr>
              <w:t xml:space="preserve">Figure </w:t>
            </w:r>
            <w:r w:rsidRPr="00895D82">
              <w:rPr>
                <w:rFonts w:ascii="Times New Roman" w:hAnsi="Times New Roman"/>
                <w:noProof/>
                <w:sz w:val="24"/>
                <w:szCs w:val="24"/>
              </w:rPr>
              <w:t>4</w:t>
            </w:r>
            <w:r w:rsidRPr="00895D82">
              <w:rPr>
                <w:rFonts w:ascii="Times New Roman" w:hAnsi="Times New Roman"/>
                <w:sz w:val="24"/>
                <w:szCs w:val="24"/>
              </w:rPr>
              <w:t>.</w:t>
            </w:r>
            <w:r w:rsidRPr="00895D82">
              <w:rPr>
                <w:rFonts w:ascii="Times New Roman" w:hAnsi="Times New Roman"/>
                <w:noProof/>
                <w:sz w:val="24"/>
                <w:szCs w:val="24"/>
              </w:rPr>
              <w:t>8</w:t>
            </w:r>
            <w:r w:rsidRPr="00895D82">
              <w:rPr>
                <w:rFonts w:ascii="Times New Roman" w:eastAsia="Times New Roman" w:hAnsi="Times New Roman"/>
                <w:color w:val="222222"/>
                <w:sz w:val="24"/>
                <w:szCs w:val="24"/>
              </w:rPr>
              <w:fldChar w:fldCharType="end"/>
            </w:r>
          </w:p>
        </w:tc>
        <w:tc>
          <w:tcPr>
            <w:tcW w:w="1322" w:type="dxa"/>
            <w:shd w:val="clear" w:color="auto" w:fill="ECF6E8"/>
          </w:tcPr>
          <w:p w14:paraId="23C66188" w14:textId="6BF75F77" w:rsidR="007440B9" w:rsidRPr="00895D82" w:rsidRDefault="007C092B" w:rsidP="007440B9">
            <w:pPr>
              <w:spacing w:after="0" w:line="240" w:lineRule="auto"/>
              <w:jc w:val="center"/>
              <w:rPr>
                <w:rFonts w:ascii="Times New Roman" w:eastAsia="Times New Roman" w:hAnsi="Times New Roman"/>
                <w:color w:val="222222"/>
                <w:sz w:val="24"/>
                <w:szCs w:val="24"/>
              </w:rPr>
            </w:pPr>
            <w:r w:rsidRPr="00895D82">
              <w:rPr>
                <w:rFonts w:ascii="Times New Roman" w:eastAsia="Times New Roman" w:hAnsi="Times New Roman"/>
                <w:color w:val="222222"/>
                <w:sz w:val="24"/>
                <w:szCs w:val="24"/>
              </w:rPr>
              <w:t>0.560</w:t>
            </w:r>
          </w:p>
        </w:tc>
        <w:tc>
          <w:tcPr>
            <w:tcW w:w="1322" w:type="dxa"/>
            <w:shd w:val="clear" w:color="auto" w:fill="ECF6E8"/>
          </w:tcPr>
          <w:p w14:paraId="0C985FBF" w14:textId="2447ED38" w:rsidR="007440B9" w:rsidRPr="00895D82" w:rsidRDefault="007C092B" w:rsidP="007440B9">
            <w:pPr>
              <w:spacing w:after="0" w:line="240" w:lineRule="auto"/>
              <w:jc w:val="center"/>
              <w:rPr>
                <w:rFonts w:ascii="Times New Roman" w:eastAsia="Times New Roman" w:hAnsi="Times New Roman"/>
                <w:color w:val="222222"/>
                <w:sz w:val="24"/>
                <w:szCs w:val="24"/>
              </w:rPr>
            </w:pPr>
            <w:r w:rsidRPr="00895D82">
              <w:rPr>
                <w:rFonts w:ascii="Times New Roman" w:eastAsia="Times New Roman" w:hAnsi="Times New Roman"/>
                <w:color w:val="222222"/>
                <w:sz w:val="24"/>
                <w:szCs w:val="24"/>
              </w:rPr>
              <w:t>0.623</w:t>
            </w:r>
          </w:p>
        </w:tc>
      </w:tr>
      <w:tr w:rsidR="007440B9" w:rsidRPr="00895D82" w14:paraId="3E0424C0" w14:textId="77777777" w:rsidTr="007440B9">
        <w:trPr>
          <w:trHeight w:val="107"/>
          <w:jc w:val="center"/>
        </w:trPr>
        <w:tc>
          <w:tcPr>
            <w:tcW w:w="819" w:type="dxa"/>
            <w:shd w:val="clear" w:color="auto" w:fill="D7EDCD"/>
            <w:tcMar>
              <w:top w:w="72" w:type="dxa"/>
              <w:left w:w="144" w:type="dxa"/>
              <w:bottom w:w="72" w:type="dxa"/>
              <w:right w:w="144" w:type="dxa"/>
            </w:tcMar>
            <w:hideMark/>
          </w:tcPr>
          <w:p w14:paraId="1487C668" w14:textId="77777777" w:rsidR="007440B9" w:rsidRPr="00895D82" w:rsidRDefault="007440B9" w:rsidP="007440B9">
            <w:pPr>
              <w:spacing w:after="0" w:line="240" w:lineRule="auto"/>
              <w:jc w:val="center"/>
              <w:rPr>
                <w:rFonts w:ascii="Times New Roman" w:eastAsia="Times New Roman" w:hAnsi="Times New Roman"/>
                <w:color w:val="222222"/>
                <w:sz w:val="24"/>
                <w:szCs w:val="24"/>
              </w:rPr>
            </w:pPr>
            <w:r w:rsidRPr="00895D82">
              <w:rPr>
                <w:rFonts w:ascii="Times New Roman" w:eastAsia="Times New Roman" w:hAnsi="Times New Roman"/>
                <w:color w:val="222222"/>
                <w:sz w:val="24"/>
                <w:szCs w:val="24"/>
              </w:rPr>
              <w:t>3</w:t>
            </w:r>
          </w:p>
        </w:tc>
        <w:tc>
          <w:tcPr>
            <w:tcW w:w="1477" w:type="dxa"/>
            <w:shd w:val="clear" w:color="auto" w:fill="D7EDCD"/>
          </w:tcPr>
          <w:p w14:paraId="71F6E32A" w14:textId="1439A456" w:rsidR="007440B9" w:rsidRPr="00895D82" w:rsidRDefault="007440B9" w:rsidP="007440B9">
            <w:pPr>
              <w:spacing w:after="0" w:line="240" w:lineRule="auto"/>
              <w:jc w:val="center"/>
              <w:rPr>
                <w:rFonts w:ascii="Times New Roman" w:eastAsia="Times New Roman" w:hAnsi="Times New Roman"/>
                <w:color w:val="222222"/>
                <w:sz w:val="24"/>
                <w:szCs w:val="24"/>
              </w:rPr>
            </w:pPr>
            <w:r w:rsidRPr="00895D82">
              <w:rPr>
                <w:rFonts w:ascii="Times New Roman" w:eastAsia="Times New Roman" w:hAnsi="Times New Roman"/>
                <w:color w:val="222222"/>
                <w:sz w:val="24"/>
                <w:szCs w:val="24"/>
              </w:rPr>
              <w:t>10’ 3”</w:t>
            </w:r>
          </w:p>
        </w:tc>
        <w:tc>
          <w:tcPr>
            <w:tcW w:w="1322" w:type="dxa"/>
            <w:shd w:val="clear" w:color="auto" w:fill="D7EDCD"/>
          </w:tcPr>
          <w:p w14:paraId="28E4351B" w14:textId="312B62D4" w:rsidR="007440B9" w:rsidRPr="00895D82" w:rsidRDefault="007440B9" w:rsidP="007440B9">
            <w:pPr>
              <w:spacing w:after="0" w:line="240" w:lineRule="auto"/>
              <w:jc w:val="center"/>
              <w:rPr>
                <w:rFonts w:ascii="Times New Roman" w:eastAsia="Times New Roman" w:hAnsi="Times New Roman"/>
                <w:color w:val="222222"/>
                <w:sz w:val="24"/>
                <w:szCs w:val="24"/>
              </w:rPr>
            </w:pPr>
            <w:r w:rsidRPr="00895D82">
              <w:rPr>
                <w:rFonts w:ascii="Times New Roman" w:eastAsia="Times New Roman" w:hAnsi="Times New Roman"/>
                <w:color w:val="222222"/>
                <w:sz w:val="24"/>
                <w:szCs w:val="24"/>
              </w:rPr>
              <w:t>3</w:t>
            </w:r>
          </w:p>
        </w:tc>
        <w:tc>
          <w:tcPr>
            <w:tcW w:w="1322" w:type="dxa"/>
            <w:shd w:val="clear" w:color="auto" w:fill="D7EDCD"/>
          </w:tcPr>
          <w:p w14:paraId="3550CF36" w14:textId="4EC57979" w:rsidR="007440B9" w:rsidRPr="00895D82" w:rsidRDefault="00374F2E" w:rsidP="007440B9">
            <w:pPr>
              <w:spacing w:after="0" w:line="240" w:lineRule="auto"/>
              <w:jc w:val="center"/>
              <w:rPr>
                <w:rFonts w:ascii="Times New Roman" w:eastAsia="Times New Roman" w:hAnsi="Times New Roman"/>
                <w:color w:val="222222"/>
                <w:sz w:val="24"/>
                <w:szCs w:val="24"/>
              </w:rPr>
            </w:pPr>
            <w:ins w:id="292" w:author="Vinanti Shah" w:date="2018-11-19T16:24:00Z">
              <w:r>
                <w:rPr>
                  <w:rFonts w:ascii="Times New Roman" w:eastAsia="Times New Roman" w:hAnsi="Times New Roman"/>
                  <w:color w:val="222222"/>
                  <w:sz w:val="24"/>
                  <w:szCs w:val="24"/>
                </w:rPr>
                <w:t>3</w:t>
              </w:r>
            </w:ins>
          </w:p>
        </w:tc>
        <w:tc>
          <w:tcPr>
            <w:tcW w:w="1322" w:type="dxa"/>
            <w:shd w:val="clear" w:color="auto" w:fill="D7EDCD"/>
          </w:tcPr>
          <w:p w14:paraId="1B2D18B6" w14:textId="1DB149D7" w:rsidR="007440B9" w:rsidRPr="00895D82" w:rsidRDefault="007440B9" w:rsidP="007440B9">
            <w:pPr>
              <w:spacing w:after="0" w:line="240" w:lineRule="auto"/>
              <w:jc w:val="center"/>
              <w:rPr>
                <w:rFonts w:ascii="Times New Roman" w:eastAsia="Times New Roman" w:hAnsi="Times New Roman"/>
                <w:color w:val="222222"/>
                <w:sz w:val="24"/>
                <w:szCs w:val="24"/>
              </w:rPr>
            </w:pPr>
            <w:r w:rsidRPr="00895D82">
              <w:rPr>
                <w:rFonts w:ascii="Times New Roman" w:eastAsia="Times New Roman" w:hAnsi="Times New Roman"/>
                <w:color w:val="222222"/>
                <w:sz w:val="24"/>
                <w:szCs w:val="24"/>
              </w:rPr>
              <w:fldChar w:fldCharType="begin"/>
            </w:r>
            <w:r w:rsidRPr="00895D82">
              <w:rPr>
                <w:rFonts w:ascii="Times New Roman" w:eastAsia="Times New Roman" w:hAnsi="Times New Roman"/>
                <w:color w:val="222222"/>
                <w:sz w:val="24"/>
                <w:szCs w:val="24"/>
              </w:rPr>
              <w:instrText xml:space="preserve"> REF _Ref530326118 \h  \* MERGEFORMAT </w:instrText>
            </w:r>
            <w:r w:rsidRPr="00895D82">
              <w:rPr>
                <w:rFonts w:ascii="Times New Roman" w:eastAsia="Times New Roman" w:hAnsi="Times New Roman"/>
                <w:color w:val="222222"/>
                <w:sz w:val="24"/>
                <w:szCs w:val="24"/>
              </w:rPr>
            </w:r>
            <w:r w:rsidRPr="00895D82">
              <w:rPr>
                <w:rFonts w:ascii="Times New Roman" w:eastAsia="Times New Roman" w:hAnsi="Times New Roman"/>
                <w:color w:val="222222"/>
                <w:sz w:val="24"/>
                <w:szCs w:val="24"/>
              </w:rPr>
              <w:fldChar w:fldCharType="separate"/>
            </w:r>
            <w:r w:rsidRPr="00895D82">
              <w:rPr>
                <w:rFonts w:ascii="Times New Roman" w:hAnsi="Times New Roman"/>
                <w:sz w:val="24"/>
                <w:szCs w:val="24"/>
              </w:rPr>
              <w:t xml:space="preserve">Figure </w:t>
            </w:r>
            <w:r w:rsidRPr="00895D82">
              <w:rPr>
                <w:rFonts w:ascii="Times New Roman" w:hAnsi="Times New Roman"/>
                <w:noProof/>
                <w:sz w:val="24"/>
                <w:szCs w:val="24"/>
              </w:rPr>
              <w:t>4</w:t>
            </w:r>
            <w:r w:rsidRPr="00895D82">
              <w:rPr>
                <w:rFonts w:ascii="Times New Roman" w:hAnsi="Times New Roman"/>
                <w:sz w:val="24"/>
                <w:szCs w:val="24"/>
              </w:rPr>
              <w:t>.</w:t>
            </w:r>
            <w:r w:rsidRPr="00895D82">
              <w:rPr>
                <w:rFonts w:ascii="Times New Roman" w:hAnsi="Times New Roman"/>
                <w:noProof/>
                <w:sz w:val="24"/>
                <w:szCs w:val="24"/>
              </w:rPr>
              <w:t>9</w:t>
            </w:r>
            <w:r w:rsidRPr="00895D82">
              <w:rPr>
                <w:rFonts w:ascii="Times New Roman" w:eastAsia="Times New Roman" w:hAnsi="Times New Roman"/>
                <w:color w:val="222222"/>
                <w:sz w:val="24"/>
                <w:szCs w:val="24"/>
              </w:rPr>
              <w:fldChar w:fldCharType="end"/>
            </w:r>
          </w:p>
        </w:tc>
        <w:tc>
          <w:tcPr>
            <w:tcW w:w="1322" w:type="dxa"/>
            <w:shd w:val="clear" w:color="auto" w:fill="D7EDCD"/>
          </w:tcPr>
          <w:p w14:paraId="60613717" w14:textId="0C163F2F" w:rsidR="007440B9" w:rsidRPr="00895D82" w:rsidRDefault="007C092B" w:rsidP="007440B9">
            <w:pPr>
              <w:spacing w:after="0" w:line="240" w:lineRule="auto"/>
              <w:jc w:val="center"/>
              <w:rPr>
                <w:rFonts w:ascii="Times New Roman" w:eastAsia="Times New Roman" w:hAnsi="Times New Roman"/>
                <w:color w:val="222222"/>
                <w:sz w:val="24"/>
                <w:szCs w:val="24"/>
              </w:rPr>
            </w:pPr>
            <w:r w:rsidRPr="00895D82">
              <w:rPr>
                <w:rFonts w:ascii="Times New Roman" w:eastAsia="Times New Roman" w:hAnsi="Times New Roman"/>
                <w:color w:val="222222"/>
                <w:sz w:val="24"/>
                <w:szCs w:val="24"/>
              </w:rPr>
              <w:t>0.488</w:t>
            </w:r>
          </w:p>
        </w:tc>
        <w:tc>
          <w:tcPr>
            <w:tcW w:w="1322" w:type="dxa"/>
            <w:shd w:val="clear" w:color="auto" w:fill="D7EDCD"/>
          </w:tcPr>
          <w:p w14:paraId="0C8B5A88" w14:textId="7664475F" w:rsidR="007440B9" w:rsidRPr="00895D82" w:rsidRDefault="007C092B" w:rsidP="007440B9">
            <w:pPr>
              <w:spacing w:after="0" w:line="240" w:lineRule="auto"/>
              <w:jc w:val="center"/>
              <w:rPr>
                <w:rFonts w:ascii="Times New Roman" w:eastAsia="Times New Roman" w:hAnsi="Times New Roman"/>
                <w:color w:val="222222"/>
                <w:sz w:val="24"/>
                <w:szCs w:val="24"/>
              </w:rPr>
            </w:pPr>
            <w:r w:rsidRPr="00895D82">
              <w:rPr>
                <w:rFonts w:ascii="Times New Roman" w:eastAsia="Times New Roman" w:hAnsi="Times New Roman"/>
                <w:color w:val="222222"/>
                <w:sz w:val="24"/>
                <w:szCs w:val="24"/>
              </w:rPr>
              <w:t>0.626</w:t>
            </w:r>
            <w:commentRangeEnd w:id="288"/>
            <w:r w:rsidR="00374F2E">
              <w:rPr>
                <w:rStyle w:val="CommentReference"/>
              </w:rPr>
              <w:commentReference w:id="288"/>
            </w:r>
          </w:p>
        </w:tc>
      </w:tr>
    </w:tbl>
    <w:p w14:paraId="70A2EBA4" w14:textId="77777777" w:rsidR="00AE2F30" w:rsidRDefault="00AE2F30" w:rsidP="00CC47BC"/>
    <w:p w14:paraId="3D23B0A5" w14:textId="6E2CCB64" w:rsidR="005D07EA" w:rsidRPr="00AE2F30" w:rsidRDefault="005D07EA" w:rsidP="005D07EA">
      <w:pPr>
        <w:pStyle w:val="Caption"/>
        <w:rPr>
          <w:rFonts w:ascii="Times New Roman" w:eastAsia="Times New Roman" w:hAnsi="Times New Roman"/>
          <w:color w:val="222222"/>
          <w:sz w:val="24"/>
          <w:szCs w:val="24"/>
        </w:rPr>
      </w:pPr>
      <w:commentRangeStart w:id="293"/>
      <w:r w:rsidRPr="00AE2F30">
        <w:rPr>
          <w:rFonts w:ascii="Times New Roman" w:eastAsia="Times New Roman" w:hAnsi="Times New Roman"/>
          <w:color w:val="222222"/>
          <w:sz w:val="24"/>
          <w:szCs w:val="24"/>
        </w:rPr>
        <w:t> </w:t>
      </w:r>
      <w:bookmarkStart w:id="294" w:name="_Ref530306916"/>
      <w:bookmarkStart w:id="295" w:name="_Toc530330894"/>
      <w:r>
        <w:t xml:space="preserve">Table </w:t>
      </w:r>
      <w:fldSimple w:instr=" STYLEREF 1 \s ">
        <w:r w:rsidR="002E3825">
          <w:rPr>
            <w:noProof/>
          </w:rPr>
          <w:t>4</w:t>
        </w:r>
      </w:fldSimple>
      <w:r w:rsidR="002E3825">
        <w:t>.</w:t>
      </w:r>
      <w:fldSimple w:instr=" SEQ Table \* ARABIC \s 1 ">
        <w:r w:rsidR="002E3825">
          <w:rPr>
            <w:noProof/>
          </w:rPr>
          <w:t>2</w:t>
        </w:r>
      </w:fldSimple>
      <w:bookmarkEnd w:id="294"/>
      <w:r>
        <w:t xml:space="preserve"> – </w:t>
      </w:r>
      <w:r w:rsidR="000E18FF">
        <w:t>Gas</w:t>
      </w:r>
      <w:r>
        <w:t xml:space="preserve"> Export Measured Features</w:t>
      </w:r>
      <w:bookmarkEnd w:id="295"/>
      <w:commentRangeEnd w:id="293"/>
      <w:r w:rsidR="009F2C47">
        <w:rPr>
          <w:rStyle w:val="CommentReference"/>
          <w:b w:val="0"/>
          <w:bCs w:val="0"/>
        </w:rPr>
        <w:commentReference w:id="293"/>
      </w:r>
    </w:p>
    <w:p w14:paraId="1BFA8D8F" w14:textId="77777777" w:rsidR="00397B50" w:rsidRDefault="00397B50" w:rsidP="00CC47BC"/>
    <w:p w14:paraId="0A4B83DE" w14:textId="03BC888A" w:rsidR="00B9628D" w:rsidRDefault="00171661" w:rsidP="004E4CBB">
      <w:pPr>
        <w:jc w:val="center"/>
      </w:pPr>
      <w:r>
        <w:rPr>
          <w:noProof/>
        </w:rPr>
        <w:drawing>
          <wp:inline distT="0" distB="0" distL="0" distR="0" wp14:anchorId="72CEBAFF" wp14:editId="79E94CBA">
            <wp:extent cx="2749973" cy="3657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49973" cy="3657600"/>
                    </a:xfrm>
                    <a:prstGeom prst="rect">
                      <a:avLst/>
                    </a:prstGeom>
                  </pic:spPr>
                </pic:pic>
              </a:graphicData>
            </a:graphic>
          </wp:inline>
        </w:drawing>
      </w:r>
    </w:p>
    <w:p w14:paraId="572B4214" w14:textId="7E0FDB59" w:rsidR="004E4CBB" w:rsidRDefault="004E4CBB" w:rsidP="004E4CBB">
      <w:pPr>
        <w:pStyle w:val="Caption"/>
      </w:pPr>
      <w:bookmarkStart w:id="296" w:name="_Ref530307776"/>
      <w:bookmarkStart w:id="297" w:name="_Toc530330887"/>
      <w:commentRangeStart w:id="298"/>
      <w:r>
        <w:t xml:space="preserve">Figure </w:t>
      </w:r>
      <w:fldSimple w:instr=" STYLEREF 1 \s ">
        <w:r w:rsidR="0067108C">
          <w:rPr>
            <w:noProof/>
          </w:rPr>
          <w:t>4</w:t>
        </w:r>
      </w:fldSimple>
      <w:r w:rsidR="0067108C">
        <w:t>.</w:t>
      </w:r>
      <w:fldSimple w:instr=" SEQ Figure \* ARABIC \s 1 ">
        <w:r w:rsidR="0067108C">
          <w:rPr>
            <w:noProof/>
          </w:rPr>
          <w:t>6</w:t>
        </w:r>
      </w:fldSimple>
      <w:bookmarkEnd w:id="296"/>
      <w:r>
        <w:t xml:space="preserve"> - </w:t>
      </w:r>
      <w:r w:rsidR="00087579">
        <w:t>Gas</w:t>
      </w:r>
      <w:r>
        <w:t xml:space="preserve"> Export Measured Areas</w:t>
      </w:r>
      <w:bookmarkEnd w:id="297"/>
      <w:commentRangeEnd w:id="298"/>
      <w:r w:rsidR="009F2C47">
        <w:rPr>
          <w:rStyle w:val="CommentReference"/>
          <w:b w:val="0"/>
          <w:bCs w:val="0"/>
        </w:rPr>
        <w:commentReference w:id="298"/>
      </w:r>
    </w:p>
    <w:p w14:paraId="482C13B2" w14:textId="2623C97D" w:rsidR="00CD1906" w:rsidRDefault="002B5245" w:rsidP="00D27F89">
      <w:pPr>
        <w:jc w:val="center"/>
      </w:pPr>
      <w:r w:rsidRPr="002B5245">
        <w:rPr>
          <w:noProof/>
        </w:rPr>
        <w:lastRenderedPageBreak/>
        <w:drawing>
          <wp:inline distT="0" distB="0" distL="0" distR="0" wp14:anchorId="6939CE0A" wp14:editId="3104343C">
            <wp:extent cx="4873981" cy="3657600"/>
            <wp:effectExtent l="0" t="0" r="3175" b="0"/>
            <wp:docPr id="7" name="Picture 7" descr="C:\Users\vamsee.achanta\Dropbox\Engineering\0176 KBR FFS Analysis\COD\API579\results\Plots\Gas export area 1 grid_UT_UT, Area 1_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amsee.achanta\Dropbox\Engineering\0176 KBR FFS Analysis\COD\API579\results\Plots\Gas export area 1 grid_UT_UT, Area 1_Contour.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73981" cy="3657600"/>
                    </a:xfrm>
                    <a:prstGeom prst="rect">
                      <a:avLst/>
                    </a:prstGeom>
                    <a:noFill/>
                    <a:ln>
                      <a:noFill/>
                    </a:ln>
                  </pic:spPr>
                </pic:pic>
              </a:graphicData>
            </a:graphic>
          </wp:inline>
        </w:drawing>
      </w:r>
    </w:p>
    <w:p w14:paraId="5DFC6004" w14:textId="5910526D" w:rsidR="00CD1906" w:rsidRDefault="00CD1906" w:rsidP="00CD1906">
      <w:pPr>
        <w:pStyle w:val="Caption"/>
      </w:pPr>
      <w:bookmarkStart w:id="299" w:name="_Ref530326110"/>
      <w:bookmarkStart w:id="300" w:name="_Toc530330888"/>
      <w:commentRangeStart w:id="301"/>
      <w:r>
        <w:t xml:space="preserve">Figure </w:t>
      </w:r>
      <w:fldSimple w:instr=" STYLEREF 1 \s ">
        <w:r w:rsidR="0067108C">
          <w:rPr>
            <w:noProof/>
          </w:rPr>
          <w:t>4</w:t>
        </w:r>
      </w:fldSimple>
      <w:r w:rsidR="0067108C">
        <w:t>.</w:t>
      </w:r>
      <w:fldSimple w:instr=" SEQ Figure \* ARABIC \s 1 ">
        <w:r w:rsidR="0067108C">
          <w:rPr>
            <w:noProof/>
          </w:rPr>
          <w:t>7</w:t>
        </w:r>
      </w:fldSimple>
      <w:bookmarkEnd w:id="299"/>
      <w:r>
        <w:t xml:space="preserve"> - Gas Export, Area1</w:t>
      </w:r>
      <w:bookmarkEnd w:id="300"/>
      <w:commentRangeEnd w:id="301"/>
      <w:r w:rsidR="009F2C47">
        <w:rPr>
          <w:rStyle w:val="CommentReference"/>
          <w:b w:val="0"/>
          <w:bCs w:val="0"/>
        </w:rPr>
        <w:commentReference w:id="301"/>
      </w:r>
    </w:p>
    <w:p w14:paraId="35FC56D1" w14:textId="76CE674D" w:rsidR="00CD1906" w:rsidRDefault="002B5245" w:rsidP="00D27F89">
      <w:pPr>
        <w:jc w:val="center"/>
      </w:pPr>
      <w:r w:rsidRPr="002B5245">
        <w:rPr>
          <w:noProof/>
        </w:rPr>
        <w:drawing>
          <wp:inline distT="0" distB="0" distL="0" distR="0" wp14:anchorId="697F6289" wp14:editId="0EB5EDC0">
            <wp:extent cx="4873981" cy="3657600"/>
            <wp:effectExtent l="0" t="0" r="3175" b="0"/>
            <wp:docPr id="8" name="Picture 8" descr="C:\Users\vamsee.achanta\Dropbox\Engineering\0176 KBR FFS Analysis\COD\API579\results\Plots\Gas export area 2 grid_UT_UT, Area 2_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msee.achanta\Dropbox\Engineering\0176 KBR FFS Analysis\COD\API579\results\Plots\Gas export area 2 grid_UT_UT, Area 2_Contour.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73981" cy="3657600"/>
                    </a:xfrm>
                    <a:prstGeom prst="rect">
                      <a:avLst/>
                    </a:prstGeom>
                    <a:noFill/>
                    <a:ln>
                      <a:noFill/>
                    </a:ln>
                  </pic:spPr>
                </pic:pic>
              </a:graphicData>
            </a:graphic>
          </wp:inline>
        </w:drawing>
      </w:r>
    </w:p>
    <w:p w14:paraId="2C9B4FD7" w14:textId="3F286336" w:rsidR="00CD1906" w:rsidRDefault="00CD1906" w:rsidP="00CD1906">
      <w:pPr>
        <w:pStyle w:val="Caption"/>
      </w:pPr>
      <w:bookmarkStart w:id="302" w:name="_Ref530326114"/>
      <w:bookmarkStart w:id="303" w:name="_Toc530330889"/>
      <w:r>
        <w:t xml:space="preserve">Figure </w:t>
      </w:r>
      <w:fldSimple w:instr=" STYLEREF 1 \s ">
        <w:r w:rsidR="0067108C">
          <w:rPr>
            <w:noProof/>
          </w:rPr>
          <w:t>4</w:t>
        </w:r>
      </w:fldSimple>
      <w:r w:rsidR="0067108C">
        <w:t>.</w:t>
      </w:r>
      <w:fldSimple w:instr=" SEQ Figure \* ARABIC \s 1 ">
        <w:r w:rsidR="0067108C">
          <w:rPr>
            <w:noProof/>
          </w:rPr>
          <w:t>8</w:t>
        </w:r>
      </w:fldSimple>
      <w:bookmarkEnd w:id="302"/>
      <w:r>
        <w:t xml:space="preserve"> - Gas Export, Area2</w:t>
      </w:r>
      <w:bookmarkEnd w:id="303"/>
    </w:p>
    <w:p w14:paraId="5D52C29F" w14:textId="28563D01" w:rsidR="00CD1906" w:rsidRDefault="002B5245" w:rsidP="00D27F89">
      <w:pPr>
        <w:jc w:val="center"/>
      </w:pPr>
      <w:r w:rsidRPr="002B5245">
        <w:rPr>
          <w:noProof/>
        </w:rPr>
        <w:lastRenderedPageBreak/>
        <w:drawing>
          <wp:inline distT="0" distB="0" distL="0" distR="0" wp14:anchorId="6CDC685D" wp14:editId="590CE0CF">
            <wp:extent cx="4873981" cy="3657600"/>
            <wp:effectExtent l="0" t="0" r="3175" b="0"/>
            <wp:docPr id="9" name="Picture 9" descr="C:\Users\vamsee.achanta\Dropbox\Engineering\0176 KBR FFS Analysis\COD\API579\results\Plots\gas export area 3 grid_UT_UT, Area 3_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amsee.achanta\Dropbox\Engineering\0176 KBR FFS Analysis\COD\API579\results\Plots\gas export area 3 grid_UT_UT, Area 3_Contour.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73981" cy="3657600"/>
                    </a:xfrm>
                    <a:prstGeom prst="rect">
                      <a:avLst/>
                    </a:prstGeom>
                    <a:noFill/>
                    <a:ln>
                      <a:noFill/>
                    </a:ln>
                  </pic:spPr>
                </pic:pic>
              </a:graphicData>
            </a:graphic>
          </wp:inline>
        </w:drawing>
      </w:r>
    </w:p>
    <w:p w14:paraId="4B012D98" w14:textId="7DFB1653" w:rsidR="00CD1906" w:rsidRDefault="00CD1906" w:rsidP="00CD1906">
      <w:pPr>
        <w:pStyle w:val="Caption"/>
      </w:pPr>
      <w:bookmarkStart w:id="304" w:name="_Ref530326118"/>
      <w:bookmarkStart w:id="305" w:name="_Toc530330890"/>
      <w:r>
        <w:t xml:space="preserve">Figure </w:t>
      </w:r>
      <w:fldSimple w:instr=" STYLEREF 1 \s ">
        <w:r w:rsidR="0067108C">
          <w:rPr>
            <w:noProof/>
          </w:rPr>
          <w:t>4</w:t>
        </w:r>
      </w:fldSimple>
      <w:r w:rsidR="0067108C">
        <w:t>.</w:t>
      </w:r>
      <w:fldSimple w:instr=" SEQ Figure \* ARABIC \s 1 ">
        <w:r w:rsidR="0067108C">
          <w:rPr>
            <w:noProof/>
          </w:rPr>
          <w:t>9</w:t>
        </w:r>
      </w:fldSimple>
      <w:bookmarkEnd w:id="304"/>
      <w:r>
        <w:t xml:space="preserve"> - Gas Export, Area3</w:t>
      </w:r>
      <w:bookmarkEnd w:id="305"/>
    </w:p>
    <w:p w14:paraId="6A7D5E95" w14:textId="77777777" w:rsidR="000257B3" w:rsidRDefault="000257B3" w:rsidP="006D3B2E">
      <w:pPr>
        <w:pStyle w:val="Heading2"/>
      </w:pPr>
      <w:bookmarkStart w:id="306" w:name="_Toc530401124"/>
      <w:r>
        <w:t>Measured Data Review</w:t>
      </w:r>
      <w:bookmarkEnd w:id="306"/>
    </w:p>
    <w:p w14:paraId="66A25E3B" w14:textId="4F9721CB" w:rsidR="000257B3" w:rsidRDefault="000257B3" w:rsidP="000257B3">
      <w:r>
        <w:t>Measured data is reviewed to determine the fitness for service methodology to be used for analysis. Based on the review of the wall thickness measurements and contour plots in section</w:t>
      </w:r>
      <w:r w:rsidR="007E01B5">
        <w:t xml:space="preserve">s </w:t>
      </w:r>
      <w:r w:rsidR="007E01B5">
        <w:fldChar w:fldCharType="begin"/>
      </w:r>
      <w:r w:rsidR="007E01B5">
        <w:instrText xml:space="preserve"> REF _Ref530332674 \n \h </w:instrText>
      </w:r>
      <w:r w:rsidR="007E01B5">
        <w:fldChar w:fldCharType="separate"/>
      </w:r>
      <w:r w:rsidR="007E01B5">
        <w:t>4.1</w:t>
      </w:r>
      <w:r w:rsidR="007E01B5">
        <w:fldChar w:fldCharType="end"/>
      </w:r>
      <w:r w:rsidR="007E01B5">
        <w:t xml:space="preserve"> and </w:t>
      </w:r>
      <w:r w:rsidR="007E01B5">
        <w:fldChar w:fldCharType="begin"/>
      </w:r>
      <w:r w:rsidR="007E01B5">
        <w:instrText xml:space="preserve"> REF _Ref530332678 \n \h </w:instrText>
      </w:r>
      <w:r w:rsidR="007E01B5">
        <w:fldChar w:fldCharType="separate"/>
      </w:r>
      <w:r w:rsidR="007E01B5">
        <w:t>4.2</w:t>
      </w:r>
      <w:r w:rsidR="007E01B5">
        <w:fldChar w:fldCharType="end"/>
      </w:r>
      <w:r w:rsidR="007E01B5">
        <w:t>, the following conclusions and further analysis are required:</w:t>
      </w:r>
    </w:p>
    <w:p w14:paraId="0610DA66" w14:textId="4AFCBEF7" w:rsidR="007E01B5" w:rsidRDefault="003B68E4" w:rsidP="003B68E4">
      <w:pPr>
        <w:pStyle w:val="ListParagraph"/>
        <w:numPr>
          <w:ilvl w:val="0"/>
          <w:numId w:val="25"/>
        </w:numPr>
      </w:pPr>
      <w:r>
        <w:t xml:space="preserve">Based on the </w:t>
      </w:r>
      <w:r w:rsidR="00540A14">
        <w:t xml:space="preserve">preliminary WT thickness data, </w:t>
      </w:r>
      <w:r w:rsidR="00D323A5">
        <w:t xml:space="preserve">the </w:t>
      </w:r>
      <w:r w:rsidR="00276FF1">
        <w:t>average measured wall thickness was significantly higher than the minimum wall thickness (</w:t>
      </w:r>
      <w:proofErr w:type="spellStart"/>
      <w:r w:rsidR="00BF4F6C">
        <w:t>T</w:t>
      </w:r>
      <w:r w:rsidR="00276FF1" w:rsidRPr="00276FF1">
        <w:rPr>
          <w:vertAlign w:val="subscript"/>
        </w:rPr>
        <w:t>min</w:t>
      </w:r>
      <w:proofErr w:type="spellEnd"/>
      <w:r w:rsidR="00BF4F6C">
        <w:t>)</w:t>
      </w:r>
    </w:p>
    <w:p w14:paraId="7F7C64F8" w14:textId="1E5AABFB" w:rsidR="00276FF1" w:rsidRDefault="00276FF1" w:rsidP="003B68E4">
      <w:pPr>
        <w:pStyle w:val="ListParagraph"/>
        <w:numPr>
          <w:ilvl w:val="0"/>
          <w:numId w:val="25"/>
        </w:numPr>
      </w:pPr>
      <w:commentRangeStart w:id="307"/>
      <w:r>
        <w:t xml:space="preserve">Due to presence of </w:t>
      </w:r>
      <w:r w:rsidR="00DB4246">
        <w:t xml:space="preserve">large general </w:t>
      </w:r>
      <w:r>
        <w:t xml:space="preserve">corrosion </w:t>
      </w:r>
      <w:r w:rsidR="00DB4246">
        <w:t>areas</w:t>
      </w:r>
      <w:r>
        <w:t xml:space="preserve">, local metal loss was </w:t>
      </w:r>
      <w:r w:rsidR="00DB4246">
        <w:t>identified to be required</w:t>
      </w:r>
      <w:r>
        <w:t>.</w:t>
      </w:r>
      <w:commentRangeEnd w:id="307"/>
      <w:r w:rsidR="00BF4F6C">
        <w:rPr>
          <w:rStyle w:val="CommentReference"/>
        </w:rPr>
        <w:commentReference w:id="307"/>
      </w:r>
    </w:p>
    <w:p w14:paraId="17848F35" w14:textId="63D22628" w:rsidR="00DB4246" w:rsidRDefault="00DB4246" w:rsidP="003B68E4">
      <w:pPr>
        <w:pStyle w:val="ListParagraph"/>
        <w:numPr>
          <w:ilvl w:val="0"/>
          <w:numId w:val="25"/>
        </w:numPr>
      </w:pPr>
      <w:r>
        <w:t>Local metal loss analysis is performed using the API 579 fitness for service code</w:t>
      </w:r>
      <w:r w:rsidR="00F749D4">
        <w:t xml:space="preserve">, Reference </w:t>
      </w:r>
      <w:r w:rsidR="00F749D4">
        <w:fldChar w:fldCharType="begin"/>
      </w:r>
      <w:r w:rsidR="00F749D4">
        <w:instrText xml:space="preserve"> REF _Ref530335348 \n \h </w:instrText>
      </w:r>
      <w:r w:rsidR="00F749D4">
        <w:fldChar w:fldCharType="separate"/>
      </w:r>
      <w:r w:rsidR="00F749D4">
        <w:t>2</w:t>
      </w:r>
      <w:r w:rsidR="00F749D4">
        <w:fldChar w:fldCharType="end"/>
      </w:r>
      <w:r>
        <w:t>.</w:t>
      </w:r>
    </w:p>
    <w:p w14:paraId="1F9A6379" w14:textId="1F092242" w:rsidR="00E227EE" w:rsidRDefault="00E227EE" w:rsidP="003B68E4">
      <w:pPr>
        <w:pStyle w:val="ListParagraph"/>
        <w:numPr>
          <w:ilvl w:val="0"/>
          <w:numId w:val="25"/>
        </w:numPr>
      </w:pPr>
      <w:r>
        <w:t xml:space="preserve">The following areas are selected for </w:t>
      </w:r>
      <w:r w:rsidR="00BF4F6C">
        <w:t>FFS</w:t>
      </w:r>
      <w:r>
        <w:t xml:space="preserve"> analysis based on the measured wall thickness:</w:t>
      </w:r>
    </w:p>
    <w:p w14:paraId="317526F7" w14:textId="43F6B5FE" w:rsidR="00E227EE" w:rsidRDefault="00D91C01" w:rsidP="00996F0C">
      <w:pPr>
        <w:pStyle w:val="ListParagraph"/>
        <w:numPr>
          <w:ilvl w:val="1"/>
          <w:numId w:val="25"/>
        </w:numPr>
        <w:spacing w:before="240"/>
      </w:pPr>
      <w:r>
        <w:t xml:space="preserve">Oil export, </w:t>
      </w:r>
      <w:r w:rsidR="00996F0C">
        <w:t xml:space="preserve">Feature </w:t>
      </w:r>
      <w:r w:rsidR="00BF4F6C">
        <w:t>3</w:t>
      </w:r>
      <w:r w:rsidR="00996F0C">
        <w:t xml:space="preserve"> and Feature </w:t>
      </w:r>
      <w:r w:rsidR="00BF4F6C">
        <w:t>4</w:t>
      </w:r>
      <w:r w:rsidR="0018103C">
        <w:t xml:space="preserve"> based on minimum measured wall thickness and average wall </w:t>
      </w:r>
      <w:commentRangeStart w:id="308"/>
      <w:r w:rsidR="0018103C">
        <w:t>thickness</w:t>
      </w:r>
      <w:commentRangeEnd w:id="308"/>
      <w:r w:rsidR="005000C8">
        <w:rPr>
          <w:rStyle w:val="CommentReference"/>
        </w:rPr>
        <w:commentReference w:id="308"/>
      </w:r>
      <w:r w:rsidR="007B479E">
        <w:t>.</w:t>
      </w:r>
    </w:p>
    <w:p w14:paraId="2E3B542F" w14:textId="69A21A66" w:rsidR="00D91C01" w:rsidRDefault="00D91C01" w:rsidP="00E227EE">
      <w:pPr>
        <w:pStyle w:val="ListParagraph"/>
        <w:numPr>
          <w:ilvl w:val="1"/>
          <w:numId w:val="25"/>
        </w:numPr>
      </w:pPr>
      <w:r>
        <w:t xml:space="preserve">Gas export, </w:t>
      </w:r>
      <w:r w:rsidR="00FF462E">
        <w:t>Feature 3</w:t>
      </w:r>
      <w:r w:rsidR="00891F87">
        <w:t xml:space="preserve"> </w:t>
      </w:r>
      <w:r w:rsidR="00735F63">
        <w:t xml:space="preserve">based on </w:t>
      </w:r>
      <w:r w:rsidR="00BF4F6C">
        <w:t xml:space="preserve">multiple measurement data points below </w:t>
      </w:r>
      <w:proofErr w:type="spellStart"/>
      <w:r w:rsidR="00BF4F6C">
        <w:t>Tmin</w:t>
      </w:r>
      <w:proofErr w:type="spellEnd"/>
      <w:r w:rsidR="007B479E">
        <w:t>.</w:t>
      </w:r>
    </w:p>
    <w:p w14:paraId="3A723109" w14:textId="77777777" w:rsidR="000257B3" w:rsidRPr="00C71DC1" w:rsidRDefault="000257B3" w:rsidP="000257B3">
      <w:pPr>
        <w:tabs>
          <w:tab w:val="left" w:pos="-720"/>
        </w:tabs>
        <w:suppressAutoHyphens/>
        <w:spacing w:line="360" w:lineRule="auto"/>
        <w:rPr>
          <w:spacing w:val="-3"/>
        </w:rPr>
      </w:pPr>
    </w:p>
    <w:p w14:paraId="49CFE8F5" w14:textId="77777777" w:rsidR="000257B3" w:rsidRDefault="000257B3" w:rsidP="000257B3">
      <w:pPr>
        <w:spacing w:after="0" w:line="240" w:lineRule="auto"/>
        <w:jc w:val="left"/>
      </w:pPr>
      <w:r>
        <w:br w:type="page"/>
      </w:r>
    </w:p>
    <w:p w14:paraId="2D1B0F2F" w14:textId="1176E198" w:rsidR="00397B50" w:rsidRDefault="00397B50" w:rsidP="00397B50">
      <w:pPr>
        <w:pStyle w:val="Heading1"/>
        <w:spacing w:before="0"/>
      </w:pPr>
      <w:bookmarkStart w:id="309" w:name="_Toc530401125"/>
      <w:r>
        <w:lastRenderedPageBreak/>
        <w:t>FFS Assessment</w:t>
      </w:r>
      <w:bookmarkEnd w:id="309"/>
      <w:r w:rsidR="00652516">
        <w:t xml:space="preserve"> Results</w:t>
      </w:r>
    </w:p>
    <w:p w14:paraId="77507AA3" w14:textId="49B0D77D" w:rsidR="006572EE" w:rsidRDefault="003541BA" w:rsidP="006572EE">
      <w:r>
        <w:t xml:space="preserve">Local Metal Analysis is performed to determine the future corrosion allowance for </w:t>
      </w:r>
      <w:r w:rsidR="00FA2A54">
        <w:t xml:space="preserve">the continued future operations. </w:t>
      </w:r>
      <w:r w:rsidR="009A2B33">
        <w:t>The analysis is performed for oil and gas export risers for the following features:</w:t>
      </w:r>
    </w:p>
    <w:p w14:paraId="0F083A4A" w14:textId="77556006" w:rsidR="009A2B33" w:rsidRDefault="00652516" w:rsidP="004E0874">
      <w:pPr>
        <w:pStyle w:val="ListParagraph"/>
        <w:numPr>
          <w:ilvl w:val="0"/>
          <w:numId w:val="27"/>
        </w:numPr>
      </w:pPr>
      <w:commentRangeStart w:id="310"/>
      <w:r>
        <w:t>Oil export, Feature 3</w:t>
      </w:r>
      <w:r w:rsidR="007F79D2">
        <w:t xml:space="preserve"> and Feature </w:t>
      </w:r>
      <w:r>
        <w:t>4</w:t>
      </w:r>
      <w:r w:rsidR="00B11388">
        <w:rPr>
          <w:rStyle w:val="CommentReference"/>
        </w:rPr>
        <w:commentReference w:id="311"/>
      </w:r>
      <w:r w:rsidR="00126B7D">
        <w:rPr>
          <w:rStyle w:val="CommentReference"/>
        </w:rPr>
        <w:commentReference w:id="312"/>
      </w:r>
    </w:p>
    <w:p w14:paraId="2835A1D8" w14:textId="06A7E9AF" w:rsidR="007F79D2" w:rsidRDefault="007F79D2" w:rsidP="004E0874">
      <w:pPr>
        <w:pStyle w:val="ListParagraph"/>
        <w:numPr>
          <w:ilvl w:val="0"/>
          <w:numId w:val="27"/>
        </w:numPr>
      </w:pPr>
      <w:r>
        <w:t>Gas export, Feature 3</w:t>
      </w:r>
      <w:commentRangeEnd w:id="310"/>
      <w:r w:rsidR="00126B7D">
        <w:rPr>
          <w:rStyle w:val="CommentReference"/>
        </w:rPr>
        <w:commentReference w:id="310"/>
      </w:r>
    </w:p>
    <w:p w14:paraId="06D787F3" w14:textId="77777777" w:rsidR="005A75EB" w:rsidRDefault="005A75EB" w:rsidP="005A75EB">
      <w:pPr>
        <w:pStyle w:val="ListParagraph"/>
        <w:ind w:left="360"/>
      </w:pPr>
    </w:p>
    <w:p w14:paraId="581BFD1A" w14:textId="4AAEEB2E" w:rsidR="00754DAA" w:rsidRDefault="00754DAA" w:rsidP="004B5883">
      <w:pPr>
        <w:pStyle w:val="Heading2"/>
      </w:pPr>
      <w:bookmarkStart w:id="313" w:name="_Toc530401126"/>
      <w:r>
        <w:t xml:space="preserve">Oil </w:t>
      </w:r>
      <w:r w:rsidR="00652516">
        <w:t>E</w:t>
      </w:r>
      <w:r>
        <w:t>xport</w:t>
      </w:r>
      <w:r w:rsidR="00652516">
        <w:t xml:space="preserve"> Piping </w:t>
      </w:r>
      <w:r w:rsidR="00BF4D31">
        <w:t xml:space="preserve">Feature </w:t>
      </w:r>
      <w:r w:rsidR="00652516">
        <w:t>3</w:t>
      </w:r>
      <w:r w:rsidR="00BF4D31">
        <w:t xml:space="preserve"> </w:t>
      </w:r>
      <w:commentRangeStart w:id="314"/>
      <w:r w:rsidR="00BF4D31">
        <w:t xml:space="preserve">and Feature </w:t>
      </w:r>
      <w:bookmarkEnd w:id="313"/>
      <w:r w:rsidR="00652516">
        <w:t>4</w:t>
      </w:r>
      <w:commentRangeEnd w:id="314"/>
      <w:r w:rsidR="00652516">
        <w:rPr>
          <w:rStyle w:val="CommentReference"/>
          <w:rFonts w:ascii="Calibri" w:eastAsia="Calibri" w:hAnsi="Calibri"/>
          <w:b w:val="0"/>
          <w:bCs w:val="0"/>
        </w:rPr>
        <w:commentReference w:id="314"/>
      </w:r>
    </w:p>
    <w:p w14:paraId="1F3A2235" w14:textId="424C1135" w:rsidR="00126B7D" w:rsidRDefault="004C7A76" w:rsidP="00126B7D">
      <w:r>
        <w:t xml:space="preserve">Based on </w:t>
      </w:r>
      <w:r w:rsidR="00652516">
        <w:t>API FFS L</w:t>
      </w:r>
      <w:r>
        <w:t xml:space="preserve">evel 2 </w:t>
      </w:r>
      <w:r w:rsidR="00652516">
        <w:t>A</w:t>
      </w:r>
      <w:r>
        <w:t>ssessment</w:t>
      </w:r>
      <w:r w:rsidR="007752FD">
        <w:t xml:space="preserve"> for oil export piping</w:t>
      </w:r>
      <w:r>
        <w:t xml:space="preserve">, the maximum allowable FCA </w:t>
      </w:r>
      <w:commentRangeStart w:id="315"/>
      <w:r>
        <w:t>is</w:t>
      </w:r>
      <w:commentRangeEnd w:id="315"/>
      <w:r w:rsidR="00B11388">
        <w:rPr>
          <w:rStyle w:val="CommentReference"/>
        </w:rPr>
        <w:commentReference w:id="315"/>
      </w:r>
      <w:r w:rsidR="00126B7D">
        <w:t xml:space="preserve"> calculated based two approaches:</w:t>
      </w:r>
    </w:p>
    <w:p w14:paraId="291D6521" w14:textId="143EFE5C" w:rsidR="0071357A" w:rsidRDefault="0071357A" w:rsidP="00126B7D">
      <w:pPr>
        <w:rPr>
          <w:ins w:id="316" w:author="Vinanti Shah" w:date="2018-11-19T16:36:00Z"/>
        </w:rPr>
      </w:pPr>
      <w:ins w:id="317" w:author="Vinanti Shah" w:date="2018-11-19T16:36:00Z">
        <w:r>
          <w:t>Case 1</w:t>
        </w:r>
      </w:ins>
      <w:r w:rsidR="00652516">
        <w:t xml:space="preserve"> (Assuming uniform corrosion rate across the entire feature)</w:t>
      </w:r>
      <w:ins w:id="318" w:author="Vinanti Shah" w:date="2018-11-19T16:36:00Z">
        <w:r>
          <w:t>:</w:t>
        </w:r>
      </w:ins>
    </w:p>
    <w:p w14:paraId="492836BD" w14:textId="77777777" w:rsidR="00B11388" w:rsidRPr="00B11388" w:rsidRDefault="00B11388">
      <w:pPr>
        <w:pStyle w:val="ListParagraph"/>
        <w:numPr>
          <w:ilvl w:val="0"/>
          <w:numId w:val="32"/>
        </w:numPr>
        <w:rPr>
          <w:ins w:id="319" w:author="Vinanti Shah" w:date="2018-11-19T16:29:00Z"/>
        </w:rPr>
        <w:pPrChange w:id="320" w:author="Vinanti Shah" w:date="2018-11-19T16:36:00Z">
          <w:pPr>
            <w:pStyle w:val="ListParagraph"/>
            <w:numPr>
              <w:numId w:val="30"/>
            </w:numPr>
            <w:ind w:left="360" w:hanging="360"/>
          </w:pPr>
        </w:pPrChange>
      </w:pPr>
      <w:ins w:id="321" w:author="Vinanti Shah" w:date="2018-11-19T16:29:00Z">
        <w:r w:rsidRPr="00B11388">
          <w:t>Maximum Allowable Working Pressure (MAWP) due to presence of flaw profile (MAWP 2,850 psi &gt; MAOP 2,220 psi)</w:t>
        </w:r>
      </w:ins>
    </w:p>
    <w:p w14:paraId="1BCF1BF5" w14:textId="75326574" w:rsidR="00B11388" w:rsidRDefault="00B11388">
      <w:pPr>
        <w:pStyle w:val="ListParagraph"/>
        <w:numPr>
          <w:ilvl w:val="0"/>
          <w:numId w:val="32"/>
        </w:numPr>
        <w:rPr>
          <w:ins w:id="322" w:author="Vinanti Shah" w:date="2018-11-19T16:36:00Z"/>
        </w:rPr>
        <w:pPrChange w:id="323" w:author="Vinanti Shah" w:date="2018-11-19T16:36:00Z">
          <w:pPr>
            <w:pStyle w:val="ListParagraph"/>
            <w:numPr>
              <w:numId w:val="30"/>
            </w:numPr>
            <w:ind w:left="360" w:hanging="360"/>
          </w:pPr>
        </w:pPrChange>
      </w:pPr>
      <w:ins w:id="324" w:author="Vinanti Shah" w:date="2018-11-19T16:29:00Z">
        <w:r w:rsidRPr="00B11388">
          <w:t>Flaw size 12” x 16”: Allowable FCA</w:t>
        </w:r>
        <w:r>
          <w:t xml:space="preserve"> is 0.127” for MAOP of 2,220 psi</w:t>
        </w:r>
      </w:ins>
    </w:p>
    <w:p w14:paraId="07E9B133" w14:textId="32D56419" w:rsidR="0071357A" w:rsidRDefault="0071357A" w:rsidP="00126B7D">
      <w:pPr>
        <w:rPr>
          <w:ins w:id="325" w:author="Vinanti Shah" w:date="2018-11-19T16:36:00Z"/>
        </w:rPr>
      </w:pPr>
      <w:ins w:id="326" w:author="Vinanti Shah" w:date="2018-11-19T16:36:00Z">
        <w:r>
          <w:t>Case 2</w:t>
        </w:r>
      </w:ins>
      <w:r w:rsidR="00652516">
        <w:t xml:space="preserve"> (Assuming non-uniform corrosion rate across the entire feature):</w:t>
      </w:r>
    </w:p>
    <w:p w14:paraId="1CD088AD" w14:textId="77777777" w:rsidR="0071357A" w:rsidRPr="0071357A" w:rsidRDefault="0071357A">
      <w:pPr>
        <w:pStyle w:val="ListParagraph"/>
        <w:numPr>
          <w:ilvl w:val="0"/>
          <w:numId w:val="32"/>
        </w:numPr>
        <w:rPr>
          <w:ins w:id="327" w:author="Vinanti Shah" w:date="2018-11-19T16:36:00Z"/>
        </w:rPr>
        <w:pPrChange w:id="328" w:author="Vinanti Shah" w:date="2018-11-19T16:36:00Z">
          <w:pPr/>
        </w:pPrChange>
      </w:pPr>
      <w:ins w:id="329" w:author="Vinanti Shah" w:date="2018-11-19T16:36:00Z">
        <w:r w:rsidRPr="0071357A">
          <w:t>Maximum Allowable Working Pressure (MAWP) due to presence of flaw profile (MAWP 2,850 psi &gt; MAOP 2,220 psi)</w:t>
        </w:r>
      </w:ins>
    </w:p>
    <w:p w14:paraId="07181417" w14:textId="77777777" w:rsidR="0071357A" w:rsidRPr="0071357A" w:rsidRDefault="0071357A">
      <w:pPr>
        <w:pStyle w:val="ListParagraph"/>
        <w:numPr>
          <w:ilvl w:val="0"/>
          <w:numId w:val="32"/>
        </w:numPr>
        <w:rPr>
          <w:ins w:id="330" w:author="Vinanti Shah" w:date="2018-11-19T16:36:00Z"/>
        </w:rPr>
        <w:pPrChange w:id="331" w:author="Vinanti Shah" w:date="2018-11-19T16:36:00Z">
          <w:pPr/>
        </w:pPrChange>
      </w:pPr>
      <w:ins w:id="332" w:author="Vinanti Shah" w:date="2018-11-19T16:36:00Z">
        <w:r w:rsidRPr="0071357A">
          <w:t>Corrosion Rate away from flaw = 0.25 * Corrosion Rate at the flaw</w:t>
        </w:r>
      </w:ins>
    </w:p>
    <w:p w14:paraId="41C77585" w14:textId="77777777" w:rsidR="0071357A" w:rsidRPr="0071357A" w:rsidRDefault="0071357A">
      <w:pPr>
        <w:pStyle w:val="ListParagraph"/>
        <w:numPr>
          <w:ilvl w:val="0"/>
          <w:numId w:val="32"/>
        </w:numPr>
        <w:rPr>
          <w:ins w:id="333" w:author="Vinanti Shah" w:date="2018-11-19T16:36:00Z"/>
        </w:rPr>
        <w:pPrChange w:id="334" w:author="Vinanti Shah" w:date="2018-11-19T16:36:00Z">
          <w:pPr/>
        </w:pPrChange>
      </w:pPr>
      <w:ins w:id="335" w:author="Vinanti Shah" w:date="2018-11-19T16:36:00Z">
        <w:r w:rsidRPr="0071357A">
          <w:t>Flaw size 12” x 16”: Allowable FCA is 0.157” for MAOP of 2,220 psi</w:t>
        </w:r>
      </w:ins>
    </w:p>
    <w:p w14:paraId="57307DDB" w14:textId="77777777" w:rsidR="0071357A" w:rsidRDefault="0071357A">
      <w:pPr>
        <w:rPr>
          <w:ins w:id="336" w:author="Vinanti Shah" w:date="2018-11-19T16:29:00Z"/>
        </w:rPr>
        <w:pPrChange w:id="337" w:author="Vinanti Shah" w:date="2018-11-19T16:36:00Z">
          <w:pPr>
            <w:pStyle w:val="ListParagraph"/>
            <w:numPr>
              <w:numId w:val="30"/>
            </w:numPr>
            <w:ind w:left="360" w:hanging="360"/>
          </w:pPr>
        </w:pPrChange>
      </w:pPr>
    </w:p>
    <w:p w14:paraId="433BF597" w14:textId="5D5567E4" w:rsidR="004C7A76" w:rsidRDefault="004C7A76" w:rsidP="004C7A76">
      <w:pPr>
        <w:pStyle w:val="ListParagraph"/>
        <w:numPr>
          <w:ilvl w:val="0"/>
          <w:numId w:val="30"/>
        </w:numPr>
      </w:pPr>
      <w:commentRangeStart w:id="338"/>
      <w:r>
        <w:t xml:space="preserve">0.157 inch at the flaw area assuming the FCA (rate) away from the flaw is 0.04 inch (0.25* </w:t>
      </w:r>
      <w:proofErr w:type="spellStart"/>
      <w:r>
        <w:t>FCAflaw</w:t>
      </w:r>
      <w:proofErr w:type="spellEnd"/>
      <w:r>
        <w:t xml:space="preserve"> or rate)</w:t>
      </w:r>
      <w:r w:rsidR="007752FD">
        <w:t xml:space="preserve"> for feature 4</w:t>
      </w:r>
    </w:p>
    <w:p w14:paraId="1D09E96F" w14:textId="39BE78A4" w:rsidR="00804F9A" w:rsidRDefault="004C7A76" w:rsidP="004C7A76">
      <w:pPr>
        <w:pStyle w:val="ListParagraph"/>
        <w:numPr>
          <w:ilvl w:val="0"/>
          <w:numId w:val="30"/>
        </w:numPr>
      </w:pPr>
      <w:r>
        <w:t xml:space="preserve">0.127 inches </w:t>
      </w:r>
      <w:r w:rsidR="007752FD">
        <w:t xml:space="preserve">at flaw area </w:t>
      </w:r>
      <w:r>
        <w:t>assuming uniform future corrosion (rate) at both flaw and away from flaw</w:t>
      </w:r>
      <w:r w:rsidR="007752FD" w:rsidRPr="007752FD">
        <w:t xml:space="preserve"> </w:t>
      </w:r>
      <w:r w:rsidR="007752FD">
        <w:t>for feature 4</w:t>
      </w:r>
    </w:p>
    <w:p w14:paraId="3DBC21B2" w14:textId="4229FB34" w:rsidR="007752FD" w:rsidRDefault="007752FD" w:rsidP="007752FD">
      <w:pPr>
        <w:pStyle w:val="ListParagraph"/>
        <w:numPr>
          <w:ilvl w:val="0"/>
          <w:numId w:val="30"/>
        </w:numPr>
      </w:pPr>
      <w:r>
        <w:t>0.163 inches at flaw area assuming uniform future corrosion (rate) at both flaw and away from flaw</w:t>
      </w:r>
      <w:r w:rsidRPr="007752FD">
        <w:t xml:space="preserve"> </w:t>
      </w:r>
      <w:r>
        <w:t>for feature 3</w:t>
      </w:r>
    </w:p>
    <w:p w14:paraId="6DE6C50C" w14:textId="713C35F8" w:rsidR="00C96E78" w:rsidRPr="00804F9A" w:rsidRDefault="00C96E78" w:rsidP="002022E6">
      <w:pPr>
        <w:pStyle w:val="ListParagraph"/>
        <w:numPr>
          <w:ilvl w:val="0"/>
          <w:numId w:val="30"/>
        </w:numPr>
      </w:pPr>
      <w:r>
        <w:t>A life from FCA can be established with an assumed future corrosion rate</w:t>
      </w:r>
      <w:commentRangeEnd w:id="338"/>
      <w:r w:rsidR="00126B7D">
        <w:rPr>
          <w:rStyle w:val="CommentReference"/>
        </w:rPr>
        <w:commentReference w:id="338"/>
      </w:r>
    </w:p>
    <w:p w14:paraId="28B0F339" w14:textId="5A1E8052" w:rsidR="0010777C" w:rsidRDefault="0010777C" w:rsidP="00651388">
      <w:pPr>
        <w:jc w:val="center"/>
      </w:pPr>
      <w:r w:rsidRPr="0010777C">
        <w:rPr>
          <w:noProof/>
        </w:rPr>
        <w:lastRenderedPageBreak/>
        <w:drawing>
          <wp:inline distT="0" distB="0" distL="0" distR="0" wp14:anchorId="5F2DA98C" wp14:editId="1CF32F11">
            <wp:extent cx="4876800" cy="3657600"/>
            <wp:effectExtent l="0" t="0" r="0" b="0"/>
            <wp:docPr id="34"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pic:spPr>
                </pic:pic>
              </a:graphicData>
            </a:graphic>
          </wp:inline>
        </w:drawing>
      </w:r>
    </w:p>
    <w:p w14:paraId="56F84BDE" w14:textId="6205064D" w:rsidR="0067108C" w:rsidRDefault="0067108C" w:rsidP="0067108C">
      <w:pPr>
        <w:pStyle w:val="Caption"/>
      </w:pPr>
      <w:r>
        <w:t xml:space="preserve">Figure </w:t>
      </w:r>
      <w:fldSimple w:instr=" STYLEREF 1 \s ">
        <w:r>
          <w:rPr>
            <w:noProof/>
          </w:rPr>
          <w:t>5</w:t>
        </w:r>
      </w:fldSimple>
      <w:r>
        <w:t>.</w:t>
      </w:r>
      <w:fldSimple w:instr=" SEQ Figure \* ARABIC \s 1 ">
        <w:r>
          <w:rPr>
            <w:noProof/>
          </w:rPr>
          <w:t>1</w:t>
        </w:r>
      </w:fldSimple>
      <w:r>
        <w:t xml:space="preserve"> – MAWP with FCA, Feature 4, </w:t>
      </w:r>
      <w:proofErr w:type="spellStart"/>
      <w:r w:rsidRPr="002E3825">
        <w:t>FCA</w:t>
      </w:r>
      <w:r w:rsidRPr="002E3825">
        <w:rPr>
          <w:vertAlign w:val="subscript"/>
        </w:rPr>
        <w:t>outsideflaw</w:t>
      </w:r>
      <w:proofErr w:type="spellEnd"/>
      <w:r w:rsidRPr="002E3825">
        <w:t xml:space="preserve"> = </w:t>
      </w:r>
      <w:r>
        <w:t>1.00</w:t>
      </w:r>
      <w:r w:rsidRPr="002E3825">
        <w:t xml:space="preserve"> * </w:t>
      </w:r>
      <w:proofErr w:type="spellStart"/>
      <w:r w:rsidRPr="002E3825">
        <w:t>FCA</w:t>
      </w:r>
      <w:r w:rsidRPr="002E3825">
        <w:rPr>
          <w:vertAlign w:val="subscript"/>
        </w:rPr>
        <w:t>Flaw</w:t>
      </w:r>
      <w:proofErr w:type="spellEnd"/>
      <w:r w:rsidRPr="002E3825">
        <w:t>.</w:t>
      </w:r>
    </w:p>
    <w:p w14:paraId="16BA9B14" w14:textId="397B7EFD" w:rsidR="00481FB2" w:rsidRDefault="00481FB2" w:rsidP="0067108C">
      <w:pPr>
        <w:pStyle w:val="Caption"/>
      </w:pPr>
    </w:p>
    <w:p w14:paraId="30B518C4" w14:textId="5D6F5D06" w:rsidR="00C04808" w:rsidRDefault="005035CD" w:rsidP="00C74778">
      <w:pPr>
        <w:jc w:val="center"/>
      </w:pPr>
      <w:commentRangeStart w:id="339"/>
      <w:r w:rsidRPr="005035CD">
        <w:rPr>
          <w:noProof/>
        </w:rPr>
        <w:drawing>
          <wp:inline distT="0" distB="0" distL="0" distR="0" wp14:anchorId="616DAAFE" wp14:editId="364C4AA7">
            <wp:extent cx="5578755" cy="2651760"/>
            <wp:effectExtent l="0" t="0" r="3175" b="0"/>
            <wp:docPr id="49" name="Picture 49" descr="C:\Users\vamsee.achanta\Dropbox\Engineering\0176 KBR FFS Analysis\COD\API579\results\Summary_LML_0_18inOil_UT_T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amsee.achanta\Dropbox\Engineering\0176 KBR FFS Analysis\COD\API579\results\Summary_LML_0_18inOil_UT_TBL.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1986" r="9122"/>
                    <a:stretch/>
                  </pic:blipFill>
                  <pic:spPr bwMode="auto">
                    <a:xfrm>
                      <a:off x="0" y="0"/>
                      <a:ext cx="5578755" cy="2651760"/>
                    </a:xfrm>
                    <a:prstGeom prst="rect">
                      <a:avLst/>
                    </a:prstGeom>
                    <a:noFill/>
                    <a:ln>
                      <a:noFill/>
                    </a:ln>
                    <a:extLst>
                      <a:ext uri="{53640926-AAD7-44D8-BBD7-CCE9431645EC}">
                        <a14:shadowObscured xmlns:a14="http://schemas.microsoft.com/office/drawing/2010/main"/>
                      </a:ext>
                    </a:extLst>
                  </pic:spPr>
                </pic:pic>
              </a:graphicData>
            </a:graphic>
          </wp:inline>
        </w:drawing>
      </w:r>
      <w:commentRangeEnd w:id="339"/>
      <w:r w:rsidR="00B11388">
        <w:rPr>
          <w:rStyle w:val="CommentReference"/>
        </w:rPr>
        <w:commentReference w:id="339"/>
      </w:r>
    </w:p>
    <w:p w14:paraId="2DBE3454" w14:textId="01D6F58F" w:rsidR="0000575B" w:rsidRDefault="0000575B" w:rsidP="0000575B">
      <w:pPr>
        <w:pStyle w:val="Caption"/>
      </w:pPr>
      <w:r>
        <w:t xml:space="preserve">Table </w:t>
      </w:r>
      <w:fldSimple w:instr=" STYLEREF 1 \s ">
        <w:r>
          <w:rPr>
            <w:noProof/>
          </w:rPr>
          <w:t>5</w:t>
        </w:r>
      </w:fldSimple>
      <w:r>
        <w:t>.</w:t>
      </w:r>
      <w:fldSimple w:instr=" SEQ Table \* ARABIC \s 1 ">
        <w:r>
          <w:rPr>
            <w:noProof/>
          </w:rPr>
          <w:t>1</w:t>
        </w:r>
      </w:fldSimple>
      <w:r>
        <w:t xml:space="preserve"> – Detailed Results, Feature 4, </w:t>
      </w:r>
      <w:proofErr w:type="spellStart"/>
      <w:r w:rsidRPr="002E3825">
        <w:t>FCA</w:t>
      </w:r>
      <w:r w:rsidRPr="002E3825">
        <w:rPr>
          <w:vertAlign w:val="subscript"/>
        </w:rPr>
        <w:t>outsideflaw</w:t>
      </w:r>
      <w:proofErr w:type="spellEnd"/>
      <w:r w:rsidRPr="002E3825">
        <w:t xml:space="preserve"> = </w:t>
      </w:r>
      <w:r>
        <w:t>1.00</w:t>
      </w:r>
      <w:r w:rsidRPr="002E3825">
        <w:t xml:space="preserve"> * </w:t>
      </w:r>
      <w:proofErr w:type="spellStart"/>
      <w:r w:rsidRPr="002E3825">
        <w:t>FCA</w:t>
      </w:r>
      <w:r w:rsidRPr="002E3825">
        <w:rPr>
          <w:vertAlign w:val="subscript"/>
        </w:rPr>
        <w:t>Flaw</w:t>
      </w:r>
      <w:proofErr w:type="spellEnd"/>
      <w:r w:rsidRPr="002E3825">
        <w:t>.</w:t>
      </w:r>
    </w:p>
    <w:p w14:paraId="0FDC01BF" w14:textId="77777777" w:rsidR="00481FB2" w:rsidRDefault="00481FB2" w:rsidP="003C2C73"/>
    <w:p w14:paraId="063BA7B3" w14:textId="588BB3BB" w:rsidR="00481FB2" w:rsidRDefault="00481FB2" w:rsidP="00651388">
      <w:pPr>
        <w:jc w:val="center"/>
      </w:pPr>
      <w:r w:rsidRPr="00481FB2">
        <w:rPr>
          <w:noProof/>
        </w:rPr>
        <w:lastRenderedPageBreak/>
        <w:drawing>
          <wp:inline distT="0" distB="0" distL="0" distR="0" wp14:anchorId="027B00B4" wp14:editId="09B23693">
            <wp:extent cx="4876800" cy="3657600"/>
            <wp:effectExtent l="0" t="0" r="0" b="0"/>
            <wp:docPr id="35"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pic:spPr>
                </pic:pic>
              </a:graphicData>
            </a:graphic>
          </wp:inline>
        </w:drawing>
      </w:r>
    </w:p>
    <w:p w14:paraId="22F78FEB" w14:textId="7B61952F" w:rsidR="0067108C" w:rsidRDefault="0067108C" w:rsidP="0067108C">
      <w:pPr>
        <w:pStyle w:val="Caption"/>
      </w:pPr>
      <w:r>
        <w:t xml:space="preserve">Figure </w:t>
      </w:r>
      <w:fldSimple w:instr=" STYLEREF 1 \s ">
        <w:r>
          <w:rPr>
            <w:noProof/>
          </w:rPr>
          <w:t>5</w:t>
        </w:r>
      </w:fldSimple>
      <w:r>
        <w:t>.</w:t>
      </w:r>
      <w:fldSimple w:instr=" SEQ Figure \* ARABIC \s 1 ">
        <w:r>
          <w:rPr>
            <w:noProof/>
          </w:rPr>
          <w:t>1</w:t>
        </w:r>
      </w:fldSimple>
      <w:r>
        <w:t xml:space="preserve"> – MAWP with FCA, Feature 4, </w:t>
      </w:r>
      <w:proofErr w:type="spellStart"/>
      <w:r w:rsidRPr="002E3825">
        <w:t>FCA</w:t>
      </w:r>
      <w:r w:rsidRPr="002E3825">
        <w:rPr>
          <w:vertAlign w:val="subscript"/>
        </w:rPr>
        <w:t>outsideflaw</w:t>
      </w:r>
      <w:proofErr w:type="spellEnd"/>
      <w:r w:rsidRPr="002E3825">
        <w:t xml:space="preserve"> = </w:t>
      </w:r>
      <w:r>
        <w:t>0.25</w:t>
      </w:r>
      <w:r w:rsidRPr="002E3825">
        <w:t xml:space="preserve"> * </w:t>
      </w:r>
      <w:proofErr w:type="spellStart"/>
      <w:r w:rsidRPr="002E3825">
        <w:t>FCA</w:t>
      </w:r>
      <w:r w:rsidRPr="002E3825">
        <w:rPr>
          <w:vertAlign w:val="subscript"/>
        </w:rPr>
        <w:t>Flaw</w:t>
      </w:r>
      <w:proofErr w:type="spellEnd"/>
    </w:p>
    <w:p w14:paraId="3C2CEFC8" w14:textId="77777777" w:rsidR="0067108C" w:rsidRDefault="0067108C" w:rsidP="003C2C73"/>
    <w:p w14:paraId="2513C947" w14:textId="5CF84524" w:rsidR="00481FB2" w:rsidRDefault="00113F30" w:rsidP="00113F30">
      <w:pPr>
        <w:jc w:val="center"/>
      </w:pPr>
      <w:r w:rsidRPr="00113F30">
        <w:rPr>
          <w:noProof/>
        </w:rPr>
        <w:drawing>
          <wp:inline distT="0" distB="0" distL="0" distR="0" wp14:anchorId="29A00714" wp14:editId="1A49E02B">
            <wp:extent cx="5654809" cy="2651760"/>
            <wp:effectExtent l="0" t="0" r="3175" b="0"/>
            <wp:docPr id="48" name="Picture 48" descr="C:\Users\vamsee.achanta\Dropbox\Engineering\0176 KBR FFS Analysis\COD\API579\results\Summary_LML_2_18inOil_UT_T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amsee.achanta\Dropbox\Engineering\0176 KBR FFS Analysis\COD\API579\results\Summary_LML_2_18inOil_UT_TBL.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1449" r="8583"/>
                    <a:stretch/>
                  </pic:blipFill>
                  <pic:spPr bwMode="auto">
                    <a:xfrm>
                      <a:off x="0" y="0"/>
                      <a:ext cx="5654809" cy="2651760"/>
                    </a:xfrm>
                    <a:prstGeom prst="rect">
                      <a:avLst/>
                    </a:prstGeom>
                    <a:noFill/>
                    <a:ln>
                      <a:noFill/>
                    </a:ln>
                    <a:extLst>
                      <a:ext uri="{53640926-AAD7-44D8-BBD7-CCE9431645EC}">
                        <a14:shadowObscured xmlns:a14="http://schemas.microsoft.com/office/drawing/2010/main"/>
                      </a:ext>
                    </a:extLst>
                  </pic:spPr>
                </pic:pic>
              </a:graphicData>
            </a:graphic>
          </wp:inline>
        </w:drawing>
      </w:r>
    </w:p>
    <w:p w14:paraId="2A27F1FE" w14:textId="46FC40D9" w:rsidR="002E3825" w:rsidRDefault="002E3825" w:rsidP="002E3825">
      <w:pPr>
        <w:pStyle w:val="Caption"/>
      </w:pPr>
      <w:r>
        <w:t xml:space="preserve">Table </w:t>
      </w:r>
      <w:fldSimple w:instr=" STYLEREF 1 \s ">
        <w:r>
          <w:rPr>
            <w:noProof/>
          </w:rPr>
          <w:t>5</w:t>
        </w:r>
      </w:fldSimple>
      <w:r>
        <w:t>.</w:t>
      </w:r>
      <w:fldSimple w:instr=" SEQ Table \* ARABIC \s 1 ">
        <w:r>
          <w:rPr>
            <w:noProof/>
          </w:rPr>
          <w:t>1</w:t>
        </w:r>
      </w:fldSimple>
      <w:r>
        <w:t xml:space="preserve"> – Detailed Results, Feature 4, </w:t>
      </w:r>
      <w:proofErr w:type="spellStart"/>
      <w:r w:rsidRPr="002E3825">
        <w:t>FCA</w:t>
      </w:r>
      <w:r w:rsidRPr="002E3825">
        <w:rPr>
          <w:vertAlign w:val="subscript"/>
        </w:rPr>
        <w:t>outsideflaw</w:t>
      </w:r>
      <w:proofErr w:type="spellEnd"/>
      <w:r w:rsidRPr="002E3825">
        <w:t xml:space="preserve"> = 0.25 * </w:t>
      </w:r>
      <w:proofErr w:type="spellStart"/>
      <w:r w:rsidRPr="002E3825">
        <w:t>FCA</w:t>
      </w:r>
      <w:r w:rsidRPr="002E3825">
        <w:rPr>
          <w:vertAlign w:val="subscript"/>
        </w:rPr>
        <w:t>Flaw</w:t>
      </w:r>
      <w:proofErr w:type="spellEnd"/>
      <w:r w:rsidRPr="002E3825">
        <w:t>.</w:t>
      </w:r>
    </w:p>
    <w:p w14:paraId="5E5D475F" w14:textId="77777777" w:rsidR="004B5883" w:rsidRDefault="004B5883" w:rsidP="003C2C73"/>
    <w:p w14:paraId="0F8E27CC" w14:textId="262DE6A7" w:rsidR="00E85CDF" w:rsidRDefault="00E85CDF" w:rsidP="00651388">
      <w:pPr>
        <w:jc w:val="center"/>
      </w:pPr>
      <w:r w:rsidRPr="00E85CDF">
        <w:rPr>
          <w:noProof/>
        </w:rPr>
        <w:lastRenderedPageBreak/>
        <w:drawing>
          <wp:inline distT="0" distB="0" distL="0" distR="0" wp14:anchorId="33208A58" wp14:editId="186BD351">
            <wp:extent cx="4876800" cy="3657600"/>
            <wp:effectExtent l="0" t="0" r="0" b="0"/>
            <wp:docPr id="36"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pic:spPr>
                </pic:pic>
              </a:graphicData>
            </a:graphic>
          </wp:inline>
        </w:drawing>
      </w:r>
    </w:p>
    <w:p w14:paraId="34BB8017" w14:textId="60483208" w:rsidR="009E7630" w:rsidRDefault="009E7630" w:rsidP="009E7630">
      <w:pPr>
        <w:pStyle w:val="Caption"/>
      </w:pPr>
      <w:r>
        <w:t xml:space="preserve">Figure </w:t>
      </w:r>
      <w:fldSimple w:instr=" STYLEREF 1 \s ">
        <w:r>
          <w:rPr>
            <w:noProof/>
          </w:rPr>
          <w:t>5</w:t>
        </w:r>
      </w:fldSimple>
      <w:r>
        <w:t>.</w:t>
      </w:r>
      <w:fldSimple w:instr=" SEQ Figure \* ARABIC \s 1 ">
        <w:r>
          <w:rPr>
            <w:noProof/>
          </w:rPr>
          <w:t>1</w:t>
        </w:r>
      </w:fldSimple>
      <w:r>
        <w:t xml:space="preserve"> – MAWP with FCA, Feature </w:t>
      </w:r>
      <w:r w:rsidR="00791ED9">
        <w:t>3</w:t>
      </w:r>
      <w:r>
        <w:t xml:space="preserve">, </w:t>
      </w:r>
      <w:proofErr w:type="spellStart"/>
      <w:r w:rsidRPr="002E3825">
        <w:t>FCA</w:t>
      </w:r>
      <w:r w:rsidRPr="002E3825">
        <w:rPr>
          <w:vertAlign w:val="subscript"/>
        </w:rPr>
        <w:t>outsideflaw</w:t>
      </w:r>
      <w:proofErr w:type="spellEnd"/>
      <w:r w:rsidRPr="002E3825">
        <w:t xml:space="preserve"> = </w:t>
      </w:r>
      <w:r>
        <w:t>1.00</w:t>
      </w:r>
      <w:r w:rsidRPr="002E3825">
        <w:t xml:space="preserve"> * </w:t>
      </w:r>
      <w:proofErr w:type="spellStart"/>
      <w:r w:rsidRPr="002E3825">
        <w:t>FCA</w:t>
      </w:r>
      <w:r w:rsidRPr="002E3825">
        <w:rPr>
          <w:vertAlign w:val="subscript"/>
        </w:rPr>
        <w:t>Flaw</w:t>
      </w:r>
      <w:proofErr w:type="spellEnd"/>
      <w:r w:rsidRPr="002E3825">
        <w:t>.</w:t>
      </w:r>
    </w:p>
    <w:p w14:paraId="10872ACF" w14:textId="588ABAF8" w:rsidR="00791ED9" w:rsidRDefault="00C91D88" w:rsidP="00791ED9">
      <w:pPr>
        <w:jc w:val="center"/>
      </w:pPr>
      <w:r w:rsidRPr="00C91D88">
        <w:rPr>
          <w:noProof/>
        </w:rPr>
        <w:drawing>
          <wp:inline distT="0" distB="0" distL="0" distR="0" wp14:anchorId="3743EB21" wp14:editId="54E39133">
            <wp:extent cx="5795320" cy="2743200"/>
            <wp:effectExtent l="0" t="0" r="0" b="0"/>
            <wp:docPr id="50" name="Picture 50" descr="C:\Users\vamsee.achanta\Dropbox\Engineering\0176 KBR FFS Analysis\COD\API579\results\Summary_LML_1_18inOil_UT_T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amsee.achanta\Dropbox\Engineering\0176 KBR FFS Analysis\COD\API579\results\Summary_LML_1_18inOil_UT_TBL.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1940" r="8837"/>
                    <a:stretch/>
                  </pic:blipFill>
                  <pic:spPr bwMode="auto">
                    <a:xfrm>
                      <a:off x="0" y="0"/>
                      <a:ext cx="5795320"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2C8209AA" w14:textId="77777777" w:rsidR="00791ED9" w:rsidRDefault="00791ED9" w:rsidP="00791ED9">
      <w:pPr>
        <w:pStyle w:val="Caption"/>
      </w:pPr>
      <w:r>
        <w:t xml:space="preserve">Table </w:t>
      </w:r>
      <w:fldSimple w:instr=" STYLEREF 1 \s ">
        <w:r>
          <w:rPr>
            <w:noProof/>
          </w:rPr>
          <w:t>5</w:t>
        </w:r>
      </w:fldSimple>
      <w:r>
        <w:t>.</w:t>
      </w:r>
      <w:fldSimple w:instr=" SEQ Table \* ARABIC \s 1 ">
        <w:r>
          <w:rPr>
            <w:noProof/>
          </w:rPr>
          <w:t>1</w:t>
        </w:r>
      </w:fldSimple>
      <w:r>
        <w:t xml:space="preserve"> – Detailed Results, Feature 3, </w:t>
      </w:r>
      <w:proofErr w:type="spellStart"/>
      <w:r w:rsidRPr="002E3825">
        <w:t>FCA</w:t>
      </w:r>
      <w:r w:rsidRPr="002E3825">
        <w:rPr>
          <w:vertAlign w:val="subscript"/>
        </w:rPr>
        <w:t>outsideflaw</w:t>
      </w:r>
      <w:proofErr w:type="spellEnd"/>
      <w:r w:rsidRPr="002E3825">
        <w:t xml:space="preserve"> = </w:t>
      </w:r>
      <w:r>
        <w:t>1.00</w:t>
      </w:r>
      <w:r w:rsidRPr="002E3825">
        <w:t xml:space="preserve"> * </w:t>
      </w:r>
      <w:proofErr w:type="spellStart"/>
      <w:r w:rsidRPr="002E3825">
        <w:t>FCA</w:t>
      </w:r>
      <w:r w:rsidRPr="002E3825">
        <w:rPr>
          <w:vertAlign w:val="subscript"/>
        </w:rPr>
        <w:t>Flaw</w:t>
      </w:r>
      <w:proofErr w:type="spellEnd"/>
      <w:r w:rsidRPr="002E3825">
        <w:t>.</w:t>
      </w:r>
    </w:p>
    <w:p w14:paraId="650610B3" w14:textId="77777777" w:rsidR="009E7630" w:rsidRDefault="009E7630" w:rsidP="003C2C73"/>
    <w:p w14:paraId="5B99747B" w14:textId="77777777" w:rsidR="00E85CDF" w:rsidRDefault="00E85CDF" w:rsidP="003C2C73"/>
    <w:p w14:paraId="6A69627F" w14:textId="0D4862E5" w:rsidR="004B5883" w:rsidRDefault="004B5883" w:rsidP="004B5883">
      <w:pPr>
        <w:pStyle w:val="Heading2"/>
      </w:pPr>
      <w:bookmarkStart w:id="340" w:name="_Toc530401127"/>
      <w:r>
        <w:lastRenderedPageBreak/>
        <w:t>Gas export</w:t>
      </w:r>
      <w:r w:rsidR="00A91FFB">
        <w:t xml:space="preserve">, Feature </w:t>
      </w:r>
      <w:commentRangeStart w:id="341"/>
      <w:r w:rsidR="00A91FFB">
        <w:t>3</w:t>
      </w:r>
      <w:bookmarkEnd w:id="340"/>
      <w:commentRangeEnd w:id="341"/>
      <w:r w:rsidR="0071357A">
        <w:rPr>
          <w:rStyle w:val="CommentReference"/>
          <w:rFonts w:ascii="Calibri" w:eastAsia="Calibri" w:hAnsi="Calibri"/>
          <w:b w:val="0"/>
          <w:bCs w:val="0"/>
        </w:rPr>
        <w:commentReference w:id="341"/>
      </w:r>
    </w:p>
    <w:p w14:paraId="6542A1AC" w14:textId="77777777" w:rsidR="00A91FFB" w:rsidRDefault="00A91FFB" w:rsidP="00A91FFB">
      <w:r>
        <w:t>Based on level 2 assessment for gas export area 3, the maximum allowable FCA is:</w:t>
      </w:r>
    </w:p>
    <w:p w14:paraId="48412664" w14:textId="66D091A9" w:rsidR="00A91FFB" w:rsidRDefault="00A91FFB" w:rsidP="00A91FFB">
      <w:pPr>
        <w:pStyle w:val="ListParagraph"/>
        <w:numPr>
          <w:ilvl w:val="0"/>
          <w:numId w:val="28"/>
        </w:numPr>
      </w:pPr>
      <w:r>
        <w:t>0.12</w:t>
      </w:r>
      <w:r w:rsidR="00CF446E">
        <w:t>0</w:t>
      </w:r>
      <w:r>
        <w:t xml:space="preserve"> inch at the flaw area assuming the FCA (rate) away from the flaw is 0.03 inch (0.25* </w:t>
      </w:r>
      <w:proofErr w:type="spellStart"/>
      <w:r>
        <w:t>FCAflaw</w:t>
      </w:r>
      <w:proofErr w:type="spellEnd"/>
      <w:r>
        <w:t xml:space="preserve"> or rate)</w:t>
      </w:r>
    </w:p>
    <w:p w14:paraId="0B222728" w14:textId="1BEF96F2" w:rsidR="00B861AA" w:rsidRDefault="00B861AA" w:rsidP="00B861AA">
      <w:pPr>
        <w:pStyle w:val="ListParagraph"/>
        <w:numPr>
          <w:ilvl w:val="1"/>
          <w:numId w:val="28"/>
        </w:numPr>
      </w:pPr>
      <w:r>
        <w:t xml:space="preserve">An example detailed local metal loss analysis for this feature for a single future corrosion allowance (FCA) assumption is given in </w:t>
      </w:r>
      <w:r>
        <w:fldChar w:fldCharType="begin"/>
      </w:r>
      <w:r>
        <w:instrText xml:space="preserve"> REF _Ref530336936 \n \h </w:instrText>
      </w:r>
      <w:r>
        <w:fldChar w:fldCharType="separate"/>
      </w:r>
      <w:r>
        <w:t>Appendix C</w:t>
      </w:r>
      <w:r>
        <w:fldChar w:fldCharType="end"/>
      </w:r>
      <w:r>
        <w:t>.</w:t>
      </w:r>
    </w:p>
    <w:p w14:paraId="066A9B2E" w14:textId="77777777" w:rsidR="00A91FFB" w:rsidRDefault="00A91FFB" w:rsidP="00A91FFB">
      <w:pPr>
        <w:pStyle w:val="ListParagraph"/>
        <w:numPr>
          <w:ilvl w:val="0"/>
          <w:numId w:val="28"/>
        </w:numPr>
      </w:pPr>
      <w:r>
        <w:t xml:space="preserve">0.091 inches assuming uniform future corrosion (rate) at both flaw and away from flaw. </w:t>
      </w:r>
    </w:p>
    <w:p w14:paraId="3409EFAE" w14:textId="51C4EF6E" w:rsidR="00B861AA" w:rsidRDefault="00B861AA" w:rsidP="00A91FFB">
      <w:pPr>
        <w:pStyle w:val="ListParagraph"/>
        <w:numPr>
          <w:ilvl w:val="0"/>
          <w:numId w:val="28"/>
        </w:numPr>
      </w:pPr>
    </w:p>
    <w:p w14:paraId="42CFE6D0" w14:textId="77777777" w:rsidR="00A91FFB" w:rsidRDefault="00A91FFB" w:rsidP="00A91FFB">
      <w:pPr>
        <w:pStyle w:val="ListParagraph"/>
        <w:numPr>
          <w:ilvl w:val="0"/>
          <w:numId w:val="28"/>
        </w:numPr>
      </w:pPr>
      <w:r>
        <w:t>A life from FCA can be established with an assumed future corrosion rate</w:t>
      </w:r>
    </w:p>
    <w:p w14:paraId="28B5FBFD" w14:textId="76627549" w:rsidR="00E85CDF" w:rsidRDefault="00A91FFB" w:rsidP="00DC5308">
      <w:pPr>
        <w:jc w:val="center"/>
      </w:pPr>
      <w:r w:rsidRPr="00A91FFB">
        <w:rPr>
          <w:noProof/>
        </w:rPr>
        <w:drawing>
          <wp:inline distT="0" distB="0" distL="0" distR="0" wp14:anchorId="3A3A6E20" wp14:editId="4C971D34">
            <wp:extent cx="4876800" cy="3657600"/>
            <wp:effectExtent l="0" t="0" r="0" b="0"/>
            <wp:docPr id="46"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pic:spPr>
                </pic:pic>
              </a:graphicData>
            </a:graphic>
          </wp:inline>
        </w:drawing>
      </w:r>
    </w:p>
    <w:p w14:paraId="1466BECF" w14:textId="217BF950" w:rsidR="009E7630" w:rsidRDefault="009E7630" w:rsidP="009E7630">
      <w:pPr>
        <w:pStyle w:val="Caption"/>
      </w:pPr>
      <w:r>
        <w:t xml:space="preserve">Figure </w:t>
      </w:r>
      <w:fldSimple w:instr=" STYLEREF 1 \s ">
        <w:r>
          <w:rPr>
            <w:noProof/>
          </w:rPr>
          <w:t>5</w:t>
        </w:r>
      </w:fldSimple>
      <w:r>
        <w:t>.</w:t>
      </w:r>
      <w:fldSimple w:instr=" SEQ Figure \* ARABIC \s 1 ">
        <w:r>
          <w:rPr>
            <w:noProof/>
          </w:rPr>
          <w:t>1</w:t>
        </w:r>
      </w:fldSimple>
      <w:r>
        <w:t xml:space="preserve"> – MAWP with FCA, Feature 3, </w:t>
      </w:r>
      <w:proofErr w:type="spellStart"/>
      <w:r w:rsidRPr="002E3825">
        <w:t>FCA</w:t>
      </w:r>
      <w:r w:rsidRPr="002E3825">
        <w:rPr>
          <w:vertAlign w:val="subscript"/>
        </w:rPr>
        <w:t>outsideflaw</w:t>
      </w:r>
      <w:proofErr w:type="spellEnd"/>
      <w:r w:rsidRPr="002E3825">
        <w:t xml:space="preserve"> = </w:t>
      </w:r>
      <w:r>
        <w:t>1.00</w:t>
      </w:r>
      <w:r w:rsidRPr="002E3825">
        <w:t xml:space="preserve"> * </w:t>
      </w:r>
      <w:proofErr w:type="spellStart"/>
      <w:r w:rsidRPr="002E3825">
        <w:t>FCA</w:t>
      </w:r>
      <w:r w:rsidRPr="002E3825">
        <w:rPr>
          <w:vertAlign w:val="subscript"/>
        </w:rPr>
        <w:t>Flaw</w:t>
      </w:r>
      <w:proofErr w:type="spellEnd"/>
    </w:p>
    <w:p w14:paraId="1CBB7FB5" w14:textId="77777777" w:rsidR="00C74778" w:rsidRDefault="00C74778" w:rsidP="00C74778">
      <w:pPr>
        <w:pStyle w:val="Caption"/>
      </w:pPr>
    </w:p>
    <w:p w14:paraId="601F0F54" w14:textId="77777777" w:rsidR="00C74778" w:rsidRDefault="00C74778" w:rsidP="00C74778">
      <w:pPr>
        <w:jc w:val="center"/>
      </w:pPr>
      <w:r w:rsidRPr="00C04808">
        <w:rPr>
          <w:noProof/>
        </w:rPr>
        <w:lastRenderedPageBreak/>
        <w:drawing>
          <wp:inline distT="0" distB="0" distL="0" distR="0" wp14:anchorId="55170192" wp14:editId="57B4E8C7">
            <wp:extent cx="5650675" cy="2651760"/>
            <wp:effectExtent l="0" t="0" r="7620" b="0"/>
            <wp:docPr id="42"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rotWithShape="1">
                    <a:blip r:embed="rId33" cstate="print">
                      <a:extLst>
                        <a:ext uri="{28A0092B-C50C-407E-A947-70E740481C1C}">
                          <a14:useLocalDpi xmlns:a14="http://schemas.microsoft.com/office/drawing/2010/main" val="0"/>
                        </a:ext>
                      </a:extLst>
                    </a:blip>
                    <a:srcRect l="11366" r="8724"/>
                    <a:stretch/>
                  </pic:blipFill>
                  <pic:spPr bwMode="auto">
                    <a:xfrm>
                      <a:off x="0" y="0"/>
                      <a:ext cx="5650675" cy="2651760"/>
                    </a:xfrm>
                    <a:prstGeom prst="rect">
                      <a:avLst/>
                    </a:prstGeom>
                    <a:ln>
                      <a:noFill/>
                    </a:ln>
                    <a:extLst>
                      <a:ext uri="{53640926-AAD7-44D8-BBD7-CCE9431645EC}">
                        <a14:shadowObscured xmlns:a14="http://schemas.microsoft.com/office/drawing/2010/main"/>
                      </a:ext>
                    </a:extLst>
                  </pic:spPr>
                </pic:pic>
              </a:graphicData>
            </a:graphic>
          </wp:inline>
        </w:drawing>
      </w:r>
    </w:p>
    <w:p w14:paraId="229BFBC9" w14:textId="0CC1AD11" w:rsidR="00C74778" w:rsidRDefault="00C74778" w:rsidP="00C74778">
      <w:pPr>
        <w:pStyle w:val="Caption"/>
      </w:pPr>
      <w:r>
        <w:t xml:space="preserve">Table </w:t>
      </w:r>
      <w:fldSimple w:instr=" STYLEREF 1 \s ">
        <w:r>
          <w:rPr>
            <w:noProof/>
          </w:rPr>
          <w:t>5</w:t>
        </w:r>
      </w:fldSimple>
      <w:r>
        <w:t>.</w:t>
      </w:r>
      <w:fldSimple w:instr=" SEQ Table \* ARABIC \s 1 ">
        <w:r>
          <w:rPr>
            <w:noProof/>
          </w:rPr>
          <w:t>1</w:t>
        </w:r>
      </w:fldSimple>
      <w:r>
        <w:t xml:space="preserve"> – Detailed Results, Feature </w:t>
      </w:r>
      <w:r w:rsidR="00213E82">
        <w:t>3</w:t>
      </w:r>
      <w:r>
        <w:t xml:space="preserve">, </w:t>
      </w:r>
      <w:proofErr w:type="spellStart"/>
      <w:r w:rsidRPr="002E3825">
        <w:t>FCA</w:t>
      </w:r>
      <w:r w:rsidRPr="002E3825">
        <w:rPr>
          <w:vertAlign w:val="subscript"/>
        </w:rPr>
        <w:t>outsideflaw</w:t>
      </w:r>
      <w:proofErr w:type="spellEnd"/>
      <w:r w:rsidRPr="002E3825">
        <w:t xml:space="preserve"> = </w:t>
      </w:r>
      <w:r>
        <w:t>1.00</w:t>
      </w:r>
      <w:r w:rsidRPr="002E3825">
        <w:t xml:space="preserve"> * </w:t>
      </w:r>
      <w:proofErr w:type="spellStart"/>
      <w:r w:rsidRPr="002E3825">
        <w:t>FCA</w:t>
      </w:r>
      <w:r w:rsidRPr="002E3825">
        <w:rPr>
          <w:vertAlign w:val="subscript"/>
        </w:rPr>
        <w:t>Flaw</w:t>
      </w:r>
      <w:proofErr w:type="spellEnd"/>
      <w:r w:rsidRPr="002E3825">
        <w:t>.</w:t>
      </w:r>
    </w:p>
    <w:p w14:paraId="14966E28" w14:textId="3CF89AA9" w:rsidR="007F58C5" w:rsidRDefault="00A91FFB" w:rsidP="00DC5308">
      <w:pPr>
        <w:jc w:val="center"/>
      </w:pPr>
      <w:r w:rsidRPr="00A91FFB">
        <w:rPr>
          <w:noProof/>
        </w:rPr>
        <w:drawing>
          <wp:inline distT="0" distB="0" distL="0" distR="0" wp14:anchorId="526F64CD" wp14:editId="73036144">
            <wp:extent cx="4876800" cy="3657600"/>
            <wp:effectExtent l="0" t="0" r="0" b="0"/>
            <wp:docPr id="47"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pic:spPr>
                </pic:pic>
              </a:graphicData>
            </a:graphic>
          </wp:inline>
        </w:drawing>
      </w:r>
    </w:p>
    <w:p w14:paraId="37C37585" w14:textId="33F6FD39" w:rsidR="009E7630" w:rsidRDefault="009E7630" w:rsidP="009E7630">
      <w:pPr>
        <w:pStyle w:val="Caption"/>
      </w:pPr>
      <w:r>
        <w:t xml:space="preserve">Figure </w:t>
      </w:r>
      <w:fldSimple w:instr=" STYLEREF 1 \s ">
        <w:r>
          <w:rPr>
            <w:noProof/>
          </w:rPr>
          <w:t>5</w:t>
        </w:r>
      </w:fldSimple>
      <w:r>
        <w:t>.</w:t>
      </w:r>
      <w:fldSimple w:instr=" SEQ Figure \* ARABIC \s 1 ">
        <w:r>
          <w:rPr>
            <w:noProof/>
          </w:rPr>
          <w:t>1</w:t>
        </w:r>
      </w:fldSimple>
      <w:r>
        <w:t xml:space="preserve"> – MAWP with FCA, Feature 3, </w:t>
      </w:r>
      <w:proofErr w:type="spellStart"/>
      <w:r w:rsidRPr="002E3825">
        <w:t>FCA</w:t>
      </w:r>
      <w:r w:rsidRPr="002E3825">
        <w:rPr>
          <w:vertAlign w:val="subscript"/>
        </w:rPr>
        <w:t>outsideflaw</w:t>
      </w:r>
      <w:proofErr w:type="spellEnd"/>
      <w:r w:rsidRPr="002E3825">
        <w:t xml:space="preserve"> = </w:t>
      </w:r>
      <w:r>
        <w:t>0.25</w:t>
      </w:r>
      <w:r w:rsidRPr="002E3825">
        <w:t xml:space="preserve"> * </w:t>
      </w:r>
      <w:proofErr w:type="spellStart"/>
      <w:r w:rsidRPr="002E3825">
        <w:t>FCA</w:t>
      </w:r>
      <w:r w:rsidRPr="002E3825">
        <w:rPr>
          <w:vertAlign w:val="subscript"/>
        </w:rPr>
        <w:t>Flaw</w:t>
      </w:r>
      <w:proofErr w:type="spellEnd"/>
    </w:p>
    <w:p w14:paraId="73F7C478" w14:textId="77777777" w:rsidR="00C74778" w:rsidRDefault="00C74778" w:rsidP="00C74778">
      <w:r w:rsidRPr="00C04808">
        <w:rPr>
          <w:noProof/>
        </w:rPr>
        <w:lastRenderedPageBreak/>
        <w:drawing>
          <wp:inline distT="0" distB="0" distL="0" distR="0" wp14:anchorId="23CA6DC0" wp14:editId="27E11BE5">
            <wp:extent cx="5961506" cy="2103120"/>
            <wp:effectExtent l="0" t="0" r="1270" b="0"/>
            <wp:docPr id="43"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rotWithShape="1">
                    <a:blip r:embed="rId35" cstate="print">
                      <a:extLst>
                        <a:ext uri="{28A0092B-C50C-407E-A947-70E740481C1C}">
                          <a14:useLocalDpi xmlns:a14="http://schemas.microsoft.com/office/drawing/2010/main" val="0"/>
                        </a:ext>
                      </a:extLst>
                    </a:blip>
                    <a:srcRect l="12020" r="8333"/>
                    <a:stretch/>
                  </pic:blipFill>
                  <pic:spPr bwMode="auto">
                    <a:xfrm>
                      <a:off x="0" y="0"/>
                      <a:ext cx="5961506" cy="2103120"/>
                    </a:xfrm>
                    <a:prstGeom prst="rect">
                      <a:avLst/>
                    </a:prstGeom>
                    <a:ln>
                      <a:noFill/>
                    </a:ln>
                    <a:extLst>
                      <a:ext uri="{53640926-AAD7-44D8-BBD7-CCE9431645EC}">
                        <a14:shadowObscured xmlns:a14="http://schemas.microsoft.com/office/drawing/2010/main"/>
                      </a:ext>
                    </a:extLst>
                  </pic:spPr>
                </pic:pic>
              </a:graphicData>
            </a:graphic>
          </wp:inline>
        </w:drawing>
      </w:r>
    </w:p>
    <w:p w14:paraId="033927C8" w14:textId="47382BD0" w:rsidR="00C74778" w:rsidRDefault="00C74778" w:rsidP="00C74778">
      <w:pPr>
        <w:pStyle w:val="Caption"/>
      </w:pPr>
      <w:r>
        <w:t xml:space="preserve">Table </w:t>
      </w:r>
      <w:fldSimple w:instr=" STYLEREF 1 \s ">
        <w:r>
          <w:rPr>
            <w:noProof/>
          </w:rPr>
          <w:t>5</w:t>
        </w:r>
      </w:fldSimple>
      <w:r>
        <w:t>.</w:t>
      </w:r>
      <w:fldSimple w:instr=" SEQ Table \* ARABIC \s 1 ">
        <w:r>
          <w:rPr>
            <w:noProof/>
          </w:rPr>
          <w:t>1</w:t>
        </w:r>
      </w:fldSimple>
      <w:r>
        <w:t xml:space="preserve"> – Detailed Results, Feature </w:t>
      </w:r>
      <w:r w:rsidR="00213E82">
        <w:t>3</w:t>
      </w:r>
      <w:r>
        <w:t xml:space="preserve">, </w:t>
      </w:r>
      <w:proofErr w:type="spellStart"/>
      <w:r w:rsidRPr="002E3825">
        <w:t>FCA</w:t>
      </w:r>
      <w:r w:rsidRPr="002E3825">
        <w:rPr>
          <w:vertAlign w:val="subscript"/>
        </w:rPr>
        <w:t>outsideflaw</w:t>
      </w:r>
      <w:proofErr w:type="spellEnd"/>
      <w:r w:rsidRPr="002E3825">
        <w:t xml:space="preserve"> = 0.25 * </w:t>
      </w:r>
      <w:proofErr w:type="spellStart"/>
      <w:r w:rsidRPr="002E3825">
        <w:t>FCA</w:t>
      </w:r>
      <w:r w:rsidRPr="002E3825">
        <w:rPr>
          <w:vertAlign w:val="subscript"/>
        </w:rPr>
        <w:t>Flaw</w:t>
      </w:r>
      <w:proofErr w:type="spellEnd"/>
      <w:r w:rsidRPr="002E3825">
        <w:t>.</w:t>
      </w:r>
    </w:p>
    <w:p w14:paraId="42B7E49F" w14:textId="77777777" w:rsidR="00C74778" w:rsidRDefault="00C74778" w:rsidP="00C74778"/>
    <w:p w14:paraId="77821F42" w14:textId="77777777" w:rsidR="0071357A" w:rsidRDefault="0071357A">
      <w:pPr>
        <w:spacing w:after="0" w:line="240" w:lineRule="auto"/>
        <w:jc w:val="left"/>
        <w:rPr>
          <w:ins w:id="342" w:author="Vinanti Shah" w:date="2018-11-19T16:41:00Z"/>
          <w:rFonts w:ascii="Cambria" w:eastAsia="Times New Roman" w:hAnsi="Cambria"/>
          <w:b/>
          <w:bCs/>
          <w:color w:val="365F91"/>
          <w:sz w:val="28"/>
          <w:szCs w:val="28"/>
        </w:rPr>
      </w:pPr>
      <w:ins w:id="343" w:author="Vinanti Shah" w:date="2018-11-19T16:41:00Z">
        <w:r>
          <w:br w:type="page"/>
        </w:r>
      </w:ins>
    </w:p>
    <w:p w14:paraId="019651EA" w14:textId="19C3618D" w:rsidR="007F58C5" w:rsidRDefault="0071357A" w:rsidP="00107437">
      <w:pPr>
        <w:pStyle w:val="Heading1"/>
        <w:rPr>
          <w:ins w:id="344" w:author="Vinanti Shah" w:date="2018-11-19T16:41:00Z"/>
        </w:rPr>
      </w:pPr>
      <w:ins w:id="345" w:author="Vinanti Shah" w:date="2018-11-19T16:41:00Z">
        <w:r>
          <w:lastRenderedPageBreak/>
          <w:t>Conclusions and Recommendations</w:t>
        </w:r>
      </w:ins>
    </w:p>
    <w:p w14:paraId="55F61A4A" w14:textId="340969FD" w:rsidR="0071357A" w:rsidRDefault="0071357A">
      <w:pPr>
        <w:rPr>
          <w:ins w:id="346" w:author="Vinanti Shah" w:date="2018-11-19T16:42:00Z"/>
        </w:rPr>
      </w:pPr>
      <w:ins w:id="347" w:author="Vinanti Shah" w:date="2018-11-19T16:42:00Z">
        <w:r>
          <w:t xml:space="preserve">Add – </w:t>
        </w:r>
      </w:ins>
    </w:p>
    <w:p w14:paraId="5D5B77B3" w14:textId="3A5193F5" w:rsidR="0071357A" w:rsidRDefault="0071357A">
      <w:pPr>
        <w:rPr>
          <w:ins w:id="348" w:author="Vinanti Shah" w:date="2018-11-19T16:42:00Z"/>
        </w:rPr>
      </w:pPr>
      <w:ins w:id="349" w:author="Vinanti Shah" w:date="2018-11-19T16:43:00Z">
        <w:r>
          <w:t>Conclusions:</w:t>
        </w:r>
      </w:ins>
    </w:p>
    <w:p w14:paraId="429202F0" w14:textId="4B7073D9" w:rsidR="0071357A" w:rsidRPr="0071357A" w:rsidRDefault="0071357A" w:rsidP="0071357A">
      <w:pPr>
        <w:rPr>
          <w:ins w:id="350" w:author="Vinanti Shah" w:date="2018-11-19T16:42:00Z"/>
        </w:rPr>
      </w:pPr>
      <w:ins w:id="351" w:author="Vinanti Shah" w:date="2018-11-19T16:42:00Z">
        <w:r w:rsidRPr="0071357A">
          <w:t xml:space="preserve">Results based on current </w:t>
        </w:r>
        <w:del w:id="352" w:author="Prahlad Enuganti" w:date="2018-11-20T14:45:00Z">
          <w:r w:rsidRPr="0071357A" w:rsidDel="00107437">
            <w:delText>measurements</w:delText>
          </w:r>
        </w:del>
      </w:ins>
      <w:ins w:id="353" w:author="Prahlad Enuganti" w:date="2018-11-20T14:45:00Z">
        <w:r w:rsidR="00107437">
          <w:t>measured wall thickness profile</w:t>
        </w:r>
      </w:ins>
      <w:ins w:id="354" w:author="Prahlad Enuganti" w:date="2018-11-20T14:46:00Z">
        <w:r w:rsidR="00107437">
          <w:t xml:space="preserve"> following </w:t>
        </w:r>
        <w:proofErr w:type="gramStart"/>
        <w:r w:rsidR="00107437">
          <w:t>a</w:t>
        </w:r>
        <w:proofErr w:type="gramEnd"/>
        <w:r w:rsidR="00107437">
          <w:t xml:space="preserve"> API 589 Level II assessment,</w:t>
        </w:r>
      </w:ins>
    </w:p>
    <w:p w14:paraId="76878687" w14:textId="50D7D619" w:rsidR="0071357A" w:rsidRPr="0071357A" w:rsidRDefault="0071357A" w:rsidP="00107437">
      <w:pPr>
        <w:pStyle w:val="ListParagraph"/>
        <w:numPr>
          <w:ilvl w:val="0"/>
          <w:numId w:val="33"/>
        </w:numPr>
        <w:rPr>
          <w:ins w:id="355" w:author="Vinanti Shah" w:date="2018-11-19T16:42:00Z"/>
        </w:rPr>
      </w:pPr>
      <w:ins w:id="356" w:author="Vinanti Shah" w:date="2018-11-19T16:42:00Z">
        <w:r w:rsidRPr="0071357A">
          <w:t xml:space="preserve">Oil Export </w:t>
        </w:r>
      </w:ins>
      <w:ins w:id="357" w:author="Prahlad Enuganti" w:date="2018-11-20T14:46:00Z">
        <w:r w:rsidR="00107437">
          <w:t>Maximum Allowable Working Pressure (</w:t>
        </w:r>
      </w:ins>
      <w:ins w:id="358" w:author="Vinanti Shah" w:date="2018-11-19T16:42:00Z">
        <w:r w:rsidRPr="0071357A">
          <w:t>MAWP</w:t>
        </w:r>
      </w:ins>
      <w:ins w:id="359" w:author="Prahlad Enuganti" w:date="2018-11-20T14:46:00Z">
        <w:r w:rsidR="00107437">
          <w:t>)</w:t>
        </w:r>
      </w:ins>
      <w:ins w:id="360" w:author="Vinanti Shah" w:date="2018-11-19T16:42:00Z">
        <w:r w:rsidRPr="0071357A">
          <w:t xml:space="preserve"> is 2,850 psi </w:t>
        </w:r>
        <w:del w:id="361" w:author="Prahlad Enuganti" w:date="2018-11-20T14:46:00Z">
          <w:r w:rsidRPr="0071357A" w:rsidDel="00107437">
            <w:delText xml:space="preserve">&gt; </w:delText>
          </w:r>
        </w:del>
      </w:ins>
      <w:ins w:id="362" w:author="Prahlad Enuganti" w:date="2018-11-20T14:46:00Z">
        <w:r w:rsidR="00107437">
          <w:t xml:space="preserve">which is higher than design MAOP of </w:t>
        </w:r>
      </w:ins>
      <w:ins w:id="363" w:author="Vinanti Shah" w:date="2018-11-19T16:42:00Z">
        <w:r w:rsidRPr="0071357A">
          <w:t xml:space="preserve">2,220 psi </w:t>
        </w:r>
        <w:del w:id="364" w:author="Prahlad Enuganti" w:date="2018-11-20T14:46:00Z">
          <w:r w:rsidRPr="0071357A" w:rsidDel="00107437">
            <w:delText>MAOP (Lvl 2)</w:delText>
          </w:r>
        </w:del>
      </w:ins>
    </w:p>
    <w:p w14:paraId="4840E4F9" w14:textId="3C30485B" w:rsidR="0071357A" w:rsidRPr="0071357A" w:rsidRDefault="0071357A" w:rsidP="00107437">
      <w:pPr>
        <w:pStyle w:val="ListParagraph"/>
        <w:numPr>
          <w:ilvl w:val="0"/>
          <w:numId w:val="33"/>
        </w:numPr>
        <w:rPr>
          <w:ins w:id="365" w:author="Vinanti Shah" w:date="2018-11-19T16:42:00Z"/>
        </w:rPr>
      </w:pPr>
      <w:ins w:id="366" w:author="Vinanti Shah" w:date="2018-11-19T16:42:00Z">
        <w:r w:rsidRPr="0071357A">
          <w:t xml:space="preserve">Gas Export </w:t>
        </w:r>
      </w:ins>
      <w:ins w:id="367" w:author="Prahlad Enuganti" w:date="2018-11-20T14:46:00Z">
        <w:r w:rsidR="00107437">
          <w:t>Maximum Allowable Working Pressure (</w:t>
        </w:r>
      </w:ins>
      <w:ins w:id="368" w:author="Vinanti Shah" w:date="2018-11-19T16:42:00Z">
        <w:r w:rsidRPr="0071357A">
          <w:t>MAWP</w:t>
        </w:r>
      </w:ins>
      <w:ins w:id="369" w:author="Prahlad Enuganti" w:date="2018-11-20T14:47:00Z">
        <w:r w:rsidR="00107437">
          <w:t>)</w:t>
        </w:r>
      </w:ins>
      <w:ins w:id="370" w:author="Vinanti Shah" w:date="2018-11-19T16:42:00Z">
        <w:r w:rsidRPr="0071357A">
          <w:t xml:space="preserve"> is 2,678 psi </w:t>
        </w:r>
        <w:del w:id="371" w:author="Prahlad Enuganti" w:date="2018-11-20T14:47:00Z">
          <w:r w:rsidRPr="0071357A" w:rsidDel="00107437">
            <w:delText>&gt;</w:delText>
          </w:r>
        </w:del>
      </w:ins>
      <w:ins w:id="372" w:author="Prahlad Enuganti" w:date="2018-11-20T14:47:00Z">
        <w:r w:rsidR="00107437">
          <w:t>which is higher than design MAOP of</w:t>
        </w:r>
      </w:ins>
      <w:ins w:id="373" w:author="Vinanti Shah" w:date="2018-11-19T16:42:00Z">
        <w:r w:rsidRPr="0071357A">
          <w:t xml:space="preserve"> 2,220 psi </w:t>
        </w:r>
        <w:del w:id="374" w:author="Prahlad Enuganti" w:date="2018-11-20T14:47:00Z">
          <w:r w:rsidRPr="0071357A" w:rsidDel="00107437">
            <w:delText>MAOP (Lvl 2)</w:delText>
          </w:r>
        </w:del>
      </w:ins>
    </w:p>
    <w:p w14:paraId="7C9D0F14" w14:textId="77777777" w:rsidR="0071357A" w:rsidRPr="0071357A" w:rsidRDefault="0071357A" w:rsidP="0071357A">
      <w:pPr>
        <w:rPr>
          <w:ins w:id="375" w:author="Vinanti Shah" w:date="2018-11-19T16:42:00Z"/>
        </w:rPr>
      </w:pPr>
      <w:ins w:id="376" w:author="Vinanti Shah" w:date="2018-11-19T16:42:00Z">
        <w:r w:rsidRPr="0071357A">
          <w:t>Local metal loss approach</w:t>
        </w:r>
      </w:ins>
    </w:p>
    <w:p w14:paraId="30585E50" w14:textId="77777777" w:rsidR="0071357A" w:rsidRPr="0071357A" w:rsidRDefault="0071357A" w:rsidP="00107437">
      <w:pPr>
        <w:pStyle w:val="ListParagraph"/>
        <w:numPr>
          <w:ilvl w:val="0"/>
          <w:numId w:val="34"/>
        </w:numPr>
        <w:rPr>
          <w:ins w:id="377" w:author="Vinanti Shah" w:date="2018-11-19T16:42:00Z"/>
        </w:rPr>
      </w:pPr>
      <w:ins w:id="378" w:author="Vinanti Shah" w:date="2018-11-19T16:42:00Z">
        <w:r w:rsidRPr="0071357A">
          <w:t xml:space="preserve">Oil Export Allowable FCA = </w:t>
        </w:r>
        <w:commentRangeStart w:id="379"/>
        <w:r w:rsidRPr="0071357A">
          <w:t xml:space="preserve">0.13 </w:t>
        </w:r>
      </w:ins>
      <w:commentRangeEnd w:id="379"/>
      <w:r w:rsidR="00107437">
        <w:rPr>
          <w:rStyle w:val="CommentReference"/>
        </w:rPr>
        <w:commentReference w:id="379"/>
      </w:r>
      <w:ins w:id="380" w:author="Vinanti Shah" w:date="2018-11-19T16:42:00Z">
        <w:r w:rsidRPr="0071357A">
          <w:t>inch based on local thinning area of Area 4 (</w:t>
        </w:r>
        <w:proofErr w:type="spellStart"/>
        <w:r w:rsidRPr="0071357A">
          <w:t>Lvl</w:t>
        </w:r>
        <w:proofErr w:type="spellEnd"/>
        <w:r w:rsidRPr="0071357A">
          <w:t xml:space="preserve"> 2 Assessment)</w:t>
        </w:r>
      </w:ins>
    </w:p>
    <w:p w14:paraId="4926FA34" w14:textId="77777777" w:rsidR="0071357A" w:rsidRPr="0071357A" w:rsidRDefault="0071357A" w:rsidP="00107437">
      <w:pPr>
        <w:pStyle w:val="ListParagraph"/>
        <w:numPr>
          <w:ilvl w:val="0"/>
          <w:numId w:val="34"/>
        </w:numPr>
        <w:rPr>
          <w:ins w:id="381" w:author="Vinanti Shah" w:date="2018-11-19T16:42:00Z"/>
        </w:rPr>
      </w:pPr>
      <w:ins w:id="382" w:author="Vinanti Shah" w:date="2018-11-19T16:42:00Z">
        <w:r w:rsidRPr="0071357A">
          <w:t xml:space="preserve">Gas Export Allowable FCA = </w:t>
        </w:r>
        <w:commentRangeStart w:id="383"/>
        <w:r w:rsidRPr="0071357A">
          <w:t xml:space="preserve">0.09 </w:t>
        </w:r>
      </w:ins>
      <w:commentRangeEnd w:id="383"/>
      <w:r w:rsidR="00107437">
        <w:rPr>
          <w:rStyle w:val="CommentReference"/>
        </w:rPr>
        <w:commentReference w:id="383"/>
      </w:r>
      <w:ins w:id="384" w:author="Vinanti Shah" w:date="2018-11-19T16:42:00Z">
        <w:r w:rsidRPr="0071357A">
          <w:t>inch based on local thinning area of Area 3 (</w:t>
        </w:r>
        <w:proofErr w:type="spellStart"/>
        <w:r w:rsidRPr="0071357A">
          <w:t>Lvl</w:t>
        </w:r>
        <w:proofErr w:type="spellEnd"/>
        <w:r w:rsidRPr="0071357A">
          <w:t xml:space="preserve"> 2 Assessment)</w:t>
        </w:r>
      </w:ins>
    </w:p>
    <w:p w14:paraId="7C33FA41" w14:textId="048A1487" w:rsidR="0071357A" w:rsidRDefault="0071357A" w:rsidP="0071357A">
      <w:pPr>
        <w:rPr>
          <w:ins w:id="385" w:author="Vinanti Shah" w:date="2018-11-19T16:43:00Z"/>
        </w:rPr>
      </w:pPr>
      <w:ins w:id="386" w:author="Vinanti Shah" w:date="2018-11-19T16:43:00Z">
        <w:r>
          <w:t>Recommendations:</w:t>
        </w:r>
      </w:ins>
    </w:p>
    <w:p w14:paraId="7759803E" w14:textId="0B8A893F" w:rsidR="0071357A" w:rsidRPr="0071357A" w:rsidRDefault="0071357A" w:rsidP="00107437">
      <w:pPr>
        <w:pStyle w:val="ListParagraph"/>
        <w:numPr>
          <w:ilvl w:val="0"/>
          <w:numId w:val="35"/>
        </w:numPr>
        <w:rPr>
          <w:ins w:id="387" w:author="Vinanti Shah" w:date="2018-11-19T16:42:00Z"/>
        </w:rPr>
      </w:pPr>
      <w:ins w:id="388" w:author="Vinanti Shah" w:date="2018-11-19T16:42:00Z">
        <w:r w:rsidRPr="0071357A">
          <w:t xml:space="preserve">Reinstate coating immediately to arrest corrosion </w:t>
        </w:r>
        <w:del w:id="389" w:author="Prahlad Enuganti" w:date="2018-11-20T14:44:00Z">
          <w:r w:rsidRPr="0071357A" w:rsidDel="00107437">
            <w:delText xml:space="preserve">rates </w:delText>
          </w:r>
        </w:del>
        <w:r w:rsidRPr="0071357A">
          <w:t>and obtain post-coating remediation visual feedback</w:t>
        </w:r>
      </w:ins>
    </w:p>
    <w:p w14:paraId="3F99C52E" w14:textId="77777777" w:rsidR="0071357A" w:rsidRPr="0071357A" w:rsidRDefault="0071357A" w:rsidP="00107437">
      <w:pPr>
        <w:pStyle w:val="ListParagraph"/>
        <w:numPr>
          <w:ilvl w:val="0"/>
          <w:numId w:val="35"/>
        </w:numPr>
        <w:rPr>
          <w:ins w:id="390" w:author="Vinanti Shah" w:date="2018-11-19T16:42:00Z"/>
        </w:rPr>
      </w:pPr>
      <w:ins w:id="391" w:author="Vinanti Shah" w:date="2018-11-19T16:42:00Z">
        <w:r w:rsidRPr="0071357A">
          <w:t>Based on coating quality recommend 6 monthly UT grid readings for critical regions – Oil Export features 3 and 4; Gas Export feature 3</w:t>
        </w:r>
      </w:ins>
    </w:p>
    <w:p w14:paraId="6833E60D" w14:textId="4259D699" w:rsidR="0071357A" w:rsidRPr="0071357A" w:rsidRDefault="0071357A" w:rsidP="00107437">
      <w:pPr>
        <w:pStyle w:val="ListParagraph"/>
        <w:numPr>
          <w:ilvl w:val="0"/>
          <w:numId w:val="35"/>
        </w:numPr>
        <w:rPr>
          <w:ins w:id="392" w:author="Vinanti Shah" w:date="2018-11-19T16:41:00Z"/>
        </w:rPr>
      </w:pPr>
      <w:ins w:id="393" w:author="Vinanti Shah" w:date="2018-11-19T16:42:00Z">
        <w:r w:rsidRPr="0071357A">
          <w:t>Inspection frequency may be increased to 12 months after corrosion rates are established</w:t>
        </w:r>
      </w:ins>
      <w:ins w:id="394" w:author="Prahlad Enuganti" w:date="2018-11-20T14:44:00Z">
        <w:r w:rsidR="00107437">
          <w:t xml:space="preserve"> and trended</w:t>
        </w:r>
      </w:ins>
    </w:p>
    <w:p w14:paraId="117C60A6" w14:textId="77777777" w:rsidR="0071357A" w:rsidRDefault="0071357A" w:rsidP="00E85CDF"/>
    <w:p w14:paraId="6890F1D9" w14:textId="77777777" w:rsidR="00E85CDF" w:rsidRDefault="00E85CDF" w:rsidP="00E85CDF"/>
    <w:p w14:paraId="3B87F907" w14:textId="77777777" w:rsidR="004B5883" w:rsidRDefault="004B5883" w:rsidP="003C2C73"/>
    <w:p w14:paraId="5D7AEE90" w14:textId="77777777" w:rsidR="003C2C73" w:rsidRDefault="003C2C73" w:rsidP="003C2C73"/>
    <w:p w14:paraId="380E23B3" w14:textId="77777777" w:rsidR="0071357A" w:rsidRDefault="0071357A">
      <w:pPr>
        <w:spacing w:after="0" w:line="240" w:lineRule="auto"/>
        <w:jc w:val="left"/>
        <w:rPr>
          <w:ins w:id="395" w:author="Vinanti Shah" w:date="2018-11-19T16:41:00Z"/>
          <w:rFonts w:ascii="Cambria" w:eastAsia="Times New Roman" w:hAnsi="Cambria"/>
          <w:b/>
          <w:bCs/>
          <w:color w:val="365F91"/>
          <w:sz w:val="28"/>
          <w:szCs w:val="28"/>
        </w:rPr>
      </w:pPr>
      <w:bookmarkStart w:id="396" w:name="_Toc530401128"/>
      <w:bookmarkEnd w:id="0"/>
      <w:bookmarkEnd w:id="236"/>
      <w:ins w:id="397" w:author="Vinanti Shah" w:date="2018-11-19T16:41:00Z">
        <w:r>
          <w:br w:type="page"/>
        </w:r>
      </w:ins>
    </w:p>
    <w:p w14:paraId="64C9BE7C" w14:textId="2E2AB929" w:rsidR="00027B27" w:rsidRDefault="00027B27" w:rsidP="00027B27">
      <w:pPr>
        <w:pStyle w:val="Heading1"/>
        <w:spacing w:before="0"/>
      </w:pPr>
      <w:r>
        <w:lastRenderedPageBreak/>
        <w:t>REFERENCES</w:t>
      </w:r>
      <w:bookmarkEnd w:id="396"/>
    </w:p>
    <w:p w14:paraId="79BC586F" w14:textId="6EB3D594" w:rsidR="00A662AA" w:rsidRDefault="00DC3E71" w:rsidP="008F0A4F">
      <w:pPr>
        <w:pStyle w:val="ListParagraph"/>
        <w:numPr>
          <w:ilvl w:val="0"/>
          <w:numId w:val="12"/>
        </w:numPr>
      </w:pPr>
      <w:bookmarkStart w:id="398" w:name="_Ref530298786"/>
      <w:r>
        <w:t xml:space="preserve">American Petroleum Institute, “Specification for Line Pipe”, </w:t>
      </w:r>
      <w:r w:rsidR="00B31114">
        <w:t xml:space="preserve">API </w:t>
      </w:r>
      <w:r>
        <w:t>SPEC 5L, October 2007</w:t>
      </w:r>
      <w:bookmarkEnd w:id="398"/>
    </w:p>
    <w:p w14:paraId="23D9B3DF" w14:textId="55E46B7C" w:rsidR="000151E9" w:rsidRDefault="00804212" w:rsidP="008F0A4F">
      <w:pPr>
        <w:pStyle w:val="ListParagraph"/>
        <w:numPr>
          <w:ilvl w:val="0"/>
          <w:numId w:val="12"/>
        </w:numPr>
      </w:pPr>
      <w:bookmarkStart w:id="399" w:name="_Ref530335348"/>
      <w:r>
        <w:t>American Petroleum Institute, “</w:t>
      </w:r>
      <w:r w:rsidR="00E7105A">
        <w:t>Fitness-For-Service</w:t>
      </w:r>
      <w:r>
        <w:t xml:space="preserve">”, API 579-1/ASME FFS-1, </w:t>
      </w:r>
      <w:r w:rsidR="007A231C">
        <w:t xml:space="preserve">June </w:t>
      </w:r>
      <w:r>
        <w:t>2016</w:t>
      </w:r>
      <w:bookmarkEnd w:id="399"/>
    </w:p>
    <w:p w14:paraId="5CAA4751" w14:textId="50ED7850" w:rsidR="00B31114" w:rsidRDefault="0075792D" w:rsidP="008F0A4F">
      <w:pPr>
        <w:pStyle w:val="ListParagraph"/>
        <w:numPr>
          <w:ilvl w:val="0"/>
          <w:numId w:val="12"/>
        </w:numPr>
      </w:pPr>
      <w:bookmarkStart w:id="400" w:name="_Ref530306893"/>
      <w:r>
        <w:t xml:space="preserve">CAN, “UT (UTT) Examination of </w:t>
      </w:r>
      <w:r w:rsidR="00407B7A">
        <w:t xml:space="preserve">Oil </w:t>
      </w:r>
      <w:r>
        <w:t xml:space="preserve">Export Riser, Gunnison Area Center Well”, </w:t>
      </w:r>
      <w:r w:rsidR="00407B7A">
        <w:t>5</w:t>
      </w:r>
      <w:r>
        <w:t xml:space="preserve"> November 2018</w:t>
      </w:r>
      <w:bookmarkEnd w:id="400"/>
    </w:p>
    <w:p w14:paraId="31E21245" w14:textId="77777777" w:rsidR="00407B7A" w:rsidRDefault="00407B7A" w:rsidP="00407B7A">
      <w:pPr>
        <w:pStyle w:val="ListParagraph"/>
        <w:numPr>
          <w:ilvl w:val="0"/>
          <w:numId w:val="12"/>
        </w:numPr>
      </w:pPr>
      <w:bookmarkStart w:id="401" w:name="_Ref530306942"/>
      <w:r>
        <w:t>CAN, “UT (UTT) Examination of Gas Export Riser, Gunnison Area Center Well”, 7 November 2018</w:t>
      </w:r>
      <w:bookmarkEnd w:id="401"/>
    </w:p>
    <w:p w14:paraId="47022D56" w14:textId="468AE811" w:rsidR="00407B7A" w:rsidRPr="008D4859" w:rsidRDefault="009A0964" w:rsidP="008F0A4F">
      <w:pPr>
        <w:pStyle w:val="ListParagraph"/>
        <w:numPr>
          <w:ilvl w:val="0"/>
          <w:numId w:val="12"/>
        </w:numPr>
      </w:pPr>
      <w:bookmarkStart w:id="402" w:name="_Ref530473697"/>
      <w:ins w:id="403" w:author="Prahlad Enuganti" w:date="2018-11-20T10:37:00Z">
        <w:r>
          <w:t xml:space="preserve">Kerr McGee Oil and Gas Corporation, “Gunnison Project – Piping </w:t>
        </w:r>
      </w:ins>
      <w:ins w:id="404" w:author="Prahlad Enuganti" w:date="2018-11-20T10:38:00Z">
        <w:r>
          <w:t>Lay-out, Export Risers Hard Tank”, 62-CL-802-01, Rev AB, 16 January 2002.</w:t>
        </w:r>
      </w:ins>
      <w:bookmarkEnd w:id="402"/>
    </w:p>
    <w:p w14:paraId="35E2EA3B" w14:textId="556B4098" w:rsidR="005D2669" w:rsidRDefault="008D4859" w:rsidP="005D2669">
      <w:r>
        <w:t xml:space="preserve">, </w:t>
      </w:r>
    </w:p>
    <w:p w14:paraId="5D40A1D0" w14:textId="77777777" w:rsidR="005D2669" w:rsidRPr="005D2669" w:rsidRDefault="005D2669" w:rsidP="005D2669"/>
    <w:p w14:paraId="138C943D" w14:textId="77777777" w:rsidR="005D2669" w:rsidRDefault="005D2669" w:rsidP="005D2669">
      <w:pPr>
        <w:spacing w:after="0" w:line="240" w:lineRule="auto"/>
        <w:ind w:left="360"/>
        <w:jc w:val="left"/>
      </w:pPr>
    </w:p>
    <w:p w14:paraId="131F9C50" w14:textId="77777777" w:rsidR="005D2669" w:rsidRPr="00C30492" w:rsidRDefault="005D2669" w:rsidP="008F0A4F">
      <w:pPr>
        <w:pStyle w:val="ListParagraph"/>
        <w:numPr>
          <w:ilvl w:val="0"/>
          <w:numId w:val="10"/>
        </w:numPr>
        <w:spacing w:after="0" w:line="240" w:lineRule="auto"/>
        <w:jc w:val="left"/>
        <w:sectPr w:rsidR="005D2669" w:rsidRPr="00C30492" w:rsidSect="002E0684">
          <w:headerReference w:type="default" r:id="rId36"/>
          <w:footerReference w:type="default" r:id="rId37"/>
          <w:pgSz w:w="12240" w:h="15840" w:code="1"/>
          <w:pgMar w:top="1440" w:right="1440" w:bottom="1440" w:left="1440" w:header="720" w:footer="432" w:gutter="0"/>
          <w:cols w:space="720"/>
          <w:docGrid w:linePitch="360"/>
        </w:sectPr>
      </w:pPr>
    </w:p>
    <w:p w14:paraId="632ACA86" w14:textId="0FD95D17" w:rsidR="00E57F52" w:rsidRDefault="00627B5A" w:rsidP="00E57F52">
      <w:pPr>
        <w:pStyle w:val="appendixtitlesubhead"/>
      </w:pPr>
      <w:bookmarkStart w:id="405" w:name="_Ref530299443"/>
      <w:bookmarkStart w:id="406" w:name="_Toc530401129"/>
      <w:r>
        <w:lastRenderedPageBreak/>
        <w:t>Minimum Wall Thickness Requirement</w:t>
      </w:r>
      <w:bookmarkEnd w:id="405"/>
      <w:r w:rsidR="006864A6">
        <w:t>s</w:t>
      </w:r>
      <w:bookmarkEnd w:id="406"/>
    </w:p>
    <w:p w14:paraId="6257140F" w14:textId="28C74D47" w:rsidR="00351008" w:rsidRDefault="00193D82" w:rsidP="00193D82">
      <w:r>
        <w:t xml:space="preserve">The </w:t>
      </w:r>
      <w:r w:rsidR="002611DE">
        <w:t xml:space="preserve">minimum wall thickness required based on design code is evaluated </w:t>
      </w:r>
      <w:r w:rsidR="00351008">
        <w:t>for the following:</w:t>
      </w:r>
    </w:p>
    <w:p w14:paraId="04C2C15F" w14:textId="4A09BBD5" w:rsidR="00351008" w:rsidRDefault="00351008" w:rsidP="00351008">
      <w:pPr>
        <w:pStyle w:val="ListParagraph"/>
        <w:numPr>
          <w:ilvl w:val="0"/>
          <w:numId w:val="13"/>
        </w:numPr>
      </w:pPr>
      <w:r>
        <w:t>Hoop stress driven by I</w:t>
      </w:r>
      <w:r w:rsidR="002611DE">
        <w:t xml:space="preserve">nternal pressure </w:t>
      </w:r>
    </w:p>
    <w:p w14:paraId="6DBB48E3" w14:textId="0877FB96" w:rsidR="00193D82" w:rsidRDefault="00351008" w:rsidP="00351008">
      <w:pPr>
        <w:pStyle w:val="ListParagraph"/>
        <w:numPr>
          <w:ilvl w:val="0"/>
          <w:numId w:val="13"/>
        </w:numPr>
      </w:pPr>
      <w:r>
        <w:t>Eq</w:t>
      </w:r>
      <w:r w:rsidR="002611DE">
        <w:t xml:space="preserve">uivalent stress </w:t>
      </w:r>
      <w:r>
        <w:t xml:space="preserve">driven by </w:t>
      </w:r>
      <w:r w:rsidR="00AE2C3E">
        <w:t>all stress components</w:t>
      </w:r>
    </w:p>
    <w:p w14:paraId="1D945C22" w14:textId="72DD0209" w:rsidR="00981224" w:rsidRDefault="00981224" w:rsidP="00981224">
      <w:r>
        <w:t xml:space="preserve">The </w:t>
      </w:r>
      <w:r w:rsidR="00C96AC0">
        <w:t xml:space="preserve">minimum wall thickness required and the design code parameters used for the evaluation are </w:t>
      </w:r>
      <w:r w:rsidR="000D29D5">
        <w:t xml:space="preserve">given </w:t>
      </w:r>
      <w:r w:rsidR="00C96AC0">
        <w:t xml:space="preserve">in </w:t>
      </w:r>
      <w:r w:rsidR="000D29D5">
        <w:fldChar w:fldCharType="begin"/>
      </w:r>
      <w:r w:rsidR="000D29D5">
        <w:instrText xml:space="preserve"> REF _Ref530300249 \h </w:instrText>
      </w:r>
      <w:r w:rsidR="000D29D5">
        <w:fldChar w:fldCharType="separate"/>
      </w:r>
      <w:r w:rsidR="006D3B2E" w:rsidRPr="00A7442A">
        <w:t xml:space="preserve">Table </w:t>
      </w:r>
      <w:r w:rsidR="006D3B2E">
        <w:rPr>
          <w:noProof/>
        </w:rPr>
        <w:t>6</w:t>
      </w:r>
      <w:r w:rsidR="006D3B2E">
        <w:t>.</w:t>
      </w:r>
      <w:r w:rsidR="006D3B2E">
        <w:rPr>
          <w:noProof/>
        </w:rPr>
        <w:t>1</w:t>
      </w:r>
      <w:r w:rsidR="000D29D5">
        <w:fldChar w:fldCharType="end"/>
      </w:r>
      <w:r w:rsidR="000D29D5">
        <w:t>.</w:t>
      </w:r>
    </w:p>
    <w:p w14:paraId="0F0B7485" w14:textId="77777777" w:rsidR="00617232" w:rsidRDefault="00617232" w:rsidP="00617232"/>
    <w:tbl>
      <w:tblPr>
        <w:tblStyle w:val="TableGrid"/>
        <w:tblW w:w="0" w:type="auto"/>
        <w:tblLook w:val="04A0" w:firstRow="1" w:lastRow="0" w:firstColumn="1" w:lastColumn="0" w:noHBand="0" w:noVBand="1"/>
      </w:tblPr>
      <w:tblGrid>
        <w:gridCol w:w="4225"/>
        <w:gridCol w:w="1080"/>
        <w:gridCol w:w="2160"/>
        <w:gridCol w:w="1885"/>
      </w:tblGrid>
      <w:tr w:rsidR="00617232" w14:paraId="193A6737" w14:textId="77777777" w:rsidTr="00E6106E">
        <w:tc>
          <w:tcPr>
            <w:tcW w:w="4225" w:type="dxa"/>
            <w:vAlign w:val="center"/>
          </w:tcPr>
          <w:p w14:paraId="4581D9A6" w14:textId="77777777" w:rsidR="00617232" w:rsidRPr="007D17F8" w:rsidRDefault="00617232" w:rsidP="00E6106E">
            <w:pPr>
              <w:spacing w:before="60" w:after="60"/>
              <w:jc w:val="left"/>
              <w:rPr>
                <w:b/>
              </w:rPr>
            </w:pPr>
            <w:r w:rsidRPr="007D17F8">
              <w:rPr>
                <w:b/>
              </w:rPr>
              <w:t>Description</w:t>
            </w:r>
          </w:p>
        </w:tc>
        <w:tc>
          <w:tcPr>
            <w:tcW w:w="1080" w:type="dxa"/>
            <w:vAlign w:val="center"/>
          </w:tcPr>
          <w:p w14:paraId="21878C26" w14:textId="77777777" w:rsidR="00617232" w:rsidRPr="00FA1D3E" w:rsidRDefault="00617232" w:rsidP="00E6106E">
            <w:pPr>
              <w:spacing w:before="60" w:after="60"/>
              <w:jc w:val="center"/>
              <w:rPr>
                <w:b/>
              </w:rPr>
            </w:pPr>
            <w:r w:rsidRPr="00FA1D3E">
              <w:rPr>
                <w:b/>
              </w:rPr>
              <w:t>Units</w:t>
            </w:r>
          </w:p>
        </w:tc>
        <w:tc>
          <w:tcPr>
            <w:tcW w:w="2160" w:type="dxa"/>
            <w:vAlign w:val="center"/>
          </w:tcPr>
          <w:p w14:paraId="68185549" w14:textId="77777777" w:rsidR="00617232" w:rsidRPr="007554D9" w:rsidRDefault="00617232" w:rsidP="00E6106E">
            <w:pPr>
              <w:spacing w:before="60" w:after="60"/>
              <w:jc w:val="center"/>
              <w:rPr>
                <w:b/>
              </w:rPr>
            </w:pPr>
            <w:r w:rsidRPr="007554D9">
              <w:rPr>
                <w:b/>
              </w:rPr>
              <w:t>Oil Riser Piping</w:t>
            </w:r>
          </w:p>
        </w:tc>
        <w:tc>
          <w:tcPr>
            <w:tcW w:w="1885" w:type="dxa"/>
            <w:vAlign w:val="center"/>
          </w:tcPr>
          <w:p w14:paraId="088CB64D" w14:textId="77777777" w:rsidR="00617232" w:rsidRPr="007554D9" w:rsidRDefault="00617232" w:rsidP="00E6106E">
            <w:pPr>
              <w:spacing w:before="60" w:after="60"/>
              <w:jc w:val="center"/>
              <w:rPr>
                <w:b/>
              </w:rPr>
            </w:pPr>
            <w:r w:rsidRPr="007554D9">
              <w:rPr>
                <w:b/>
              </w:rPr>
              <w:t>Gas Riser Piping</w:t>
            </w:r>
          </w:p>
        </w:tc>
      </w:tr>
      <w:tr w:rsidR="00617232" w14:paraId="31F8EE90" w14:textId="77777777" w:rsidTr="00E6106E">
        <w:tc>
          <w:tcPr>
            <w:tcW w:w="4225" w:type="dxa"/>
          </w:tcPr>
          <w:p w14:paraId="70966824" w14:textId="77777777" w:rsidR="00617232" w:rsidRPr="00A33072" w:rsidRDefault="00617232" w:rsidP="00E6106E">
            <w:pPr>
              <w:spacing w:before="60" w:after="60"/>
              <w:rPr>
                <w:b/>
              </w:rPr>
            </w:pPr>
            <w:r>
              <w:rPr>
                <w:b/>
              </w:rPr>
              <w:t>Design Code</w:t>
            </w:r>
          </w:p>
        </w:tc>
        <w:tc>
          <w:tcPr>
            <w:tcW w:w="1080" w:type="dxa"/>
          </w:tcPr>
          <w:p w14:paraId="55263200" w14:textId="77777777" w:rsidR="00617232" w:rsidRDefault="00617232" w:rsidP="00E6106E">
            <w:pPr>
              <w:spacing w:before="60" w:after="60"/>
              <w:jc w:val="center"/>
            </w:pPr>
            <w:r>
              <w:t>n/a</w:t>
            </w:r>
          </w:p>
        </w:tc>
        <w:tc>
          <w:tcPr>
            <w:tcW w:w="2160" w:type="dxa"/>
          </w:tcPr>
          <w:p w14:paraId="35590CD5" w14:textId="77777777" w:rsidR="00617232" w:rsidRDefault="00617232" w:rsidP="00E6106E">
            <w:pPr>
              <w:spacing w:before="60" w:after="60"/>
              <w:jc w:val="center"/>
            </w:pPr>
            <w:r w:rsidRPr="00833C69">
              <w:t>ASME B31.4</w:t>
            </w:r>
          </w:p>
        </w:tc>
        <w:tc>
          <w:tcPr>
            <w:tcW w:w="1885" w:type="dxa"/>
          </w:tcPr>
          <w:p w14:paraId="344E1142" w14:textId="77777777" w:rsidR="00617232" w:rsidRDefault="00617232" w:rsidP="00E6106E">
            <w:pPr>
              <w:spacing w:before="60" w:after="60"/>
              <w:jc w:val="center"/>
            </w:pPr>
            <w:r w:rsidRPr="00833C69">
              <w:t>ASME B31.</w:t>
            </w:r>
            <w:r>
              <w:t>8</w:t>
            </w:r>
          </w:p>
        </w:tc>
      </w:tr>
      <w:tr w:rsidR="00733069" w14:paraId="7C604C18" w14:textId="77777777" w:rsidTr="00E6106E">
        <w:tc>
          <w:tcPr>
            <w:tcW w:w="4225" w:type="dxa"/>
          </w:tcPr>
          <w:p w14:paraId="25BCCC79" w14:textId="15543AFE" w:rsidR="00733069" w:rsidRDefault="00733069" w:rsidP="00733069">
            <w:pPr>
              <w:spacing w:before="60" w:after="60"/>
              <w:rPr>
                <w:b/>
              </w:rPr>
            </w:pPr>
            <w:r>
              <w:rPr>
                <w:b/>
              </w:rPr>
              <w:t xml:space="preserve">Temperature </w:t>
            </w:r>
            <w:proofErr w:type="spellStart"/>
            <w:r>
              <w:rPr>
                <w:b/>
              </w:rPr>
              <w:t>Derating</w:t>
            </w:r>
            <w:proofErr w:type="spellEnd"/>
          </w:p>
        </w:tc>
        <w:tc>
          <w:tcPr>
            <w:tcW w:w="1080" w:type="dxa"/>
          </w:tcPr>
          <w:p w14:paraId="56FCFF98" w14:textId="1417E279" w:rsidR="00733069" w:rsidRDefault="00733069" w:rsidP="00733069">
            <w:pPr>
              <w:spacing w:before="60" w:after="60"/>
              <w:jc w:val="center"/>
            </w:pPr>
            <w:r>
              <w:t>n/a</w:t>
            </w:r>
          </w:p>
        </w:tc>
        <w:tc>
          <w:tcPr>
            <w:tcW w:w="2160" w:type="dxa"/>
          </w:tcPr>
          <w:p w14:paraId="42E656F1" w14:textId="7357FE6A" w:rsidR="00733069" w:rsidRPr="00833C69" w:rsidRDefault="00733069" w:rsidP="00733069">
            <w:pPr>
              <w:spacing w:before="60" w:after="60"/>
              <w:jc w:val="center"/>
            </w:pPr>
            <w:r>
              <w:t>None</w:t>
            </w:r>
          </w:p>
        </w:tc>
        <w:tc>
          <w:tcPr>
            <w:tcW w:w="1885" w:type="dxa"/>
          </w:tcPr>
          <w:p w14:paraId="19A22489" w14:textId="4778384F" w:rsidR="00733069" w:rsidRPr="00833C69" w:rsidRDefault="00733069" w:rsidP="00733069">
            <w:pPr>
              <w:spacing w:before="60" w:after="60"/>
              <w:jc w:val="center"/>
            </w:pPr>
            <w:r>
              <w:t>None</w:t>
            </w:r>
          </w:p>
        </w:tc>
      </w:tr>
      <w:tr w:rsidR="00733069" w14:paraId="6DF0EC68" w14:textId="77777777" w:rsidTr="00E6106E">
        <w:tc>
          <w:tcPr>
            <w:tcW w:w="9350" w:type="dxa"/>
            <w:gridSpan w:val="4"/>
          </w:tcPr>
          <w:p w14:paraId="6A91943E" w14:textId="4C63A573" w:rsidR="00733069" w:rsidRPr="00233FAD" w:rsidRDefault="00733069" w:rsidP="00733069">
            <w:pPr>
              <w:spacing w:before="60" w:after="60"/>
              <w:jc w:val="center"/>
              <w:rPr>
                <w:b/>
              </w:rPr>
            </w:pPr>
            <w:r w:rsidRPr="00233FAD">
              <w:rPr>
                <w:b/>
              </w:rPr>
              <w:t>Internal Pressure</w:t>
            </w:r>
            <w:r>
              <w:rPr>
                <w:b/>
              </w:rPr>
              <w:t xml:space="preserve"> (Governing Condition)</w:t>
            </w:r>
          </w:p>
        </w:tc>
      </w:tr>
      <w:tr w:rsidR="00733069" w14:paraId="1DBF5FDE" w14:textId="77777777" w:rsidTr="00E6106E">
        <w:tc>
          <w:tcPr>
            <w:tcW w:w="4225" w:type="dxa"/>
          </w:tcPr>
          <w:p w14:paraId="608E4E60" w14:textId="77777777" w:rsidR="00733069" w:rsidRDefault="00733069" w:rsidP="00733069">
            <w:pPr>
              <w:spacing w:before="60" w:after="60"/>
              <w:rPr>
                <w:b/>
              </w:rPr>
            </w:pPr>
            <w:r>
              <w:rPr>
                <w:b/>
              </w:rPr>
              <w:t xml:space="preserve">Design Factor, </w:t>
            </w:r>
            <w:proofErr w:type="spellStart"/>
            <w:r>
              <w:rPr>
                <w:b/>
              </w:rPr>
              <w:t>Fd</w:t>
            </w:r>
            <w:proofErr w:type="spellEnd"/>
          </w:p>
        </w:tc>
        <w:tc>
          <w:tcPr>
            <w:tcW w:w="1080" w:type="dxa"/>
          </w:tcPr>
          <w:p w14:paraId="4E61B5B4" w14:textId="77777777" w:rsidR="00733069" w:rsidRDefault="00733069" w:rsidP="00733069">
            <w:pPr>
              <w:spacing w:before="60" w:after="60"/>
              <w:jc w:val="center"/>
            </w:pPr>
            <w:r>
              <w:t>n/a</w:t>
            </w:r>
          </w:p>
        </w:tc>
        <w:tc>
          <w:tcPr>
            <w:tcW w:w="2160" w:type="dxa"/>
          </w:tcPr>
          <w:p w14:paraId="1584ABC3" w14:textId="77777777" w:rsidR="00733069" w:rsidRDefault="00733069" w:rsidP="00733069">
            <w:pPr>
              <w:spacing w:before="60" w:after="60"/>
              <w:jc w:val="center"/>
            </w:pPr>
            <w:r>
              <w:t>0.60</w:t>
            </w:r>
          </w:p>
        </w:tc>
        <w:tc>
          <w:tcPr>
            <w:tcW w:w="1885" w:type="dxa"/>
          </w:tcPr>
          <w:p w14:paraId="1DBE0480" w14:textId="77777777" w:rsidR="00733069" w:rsidRDefault="00733069" w:rsidP="00733069">
            <w:pPr>
              <w:spacing w:before="60" w:after="60"/>
              <w:jc w:val="center"/>
            </w:pPr>
            <w:r>
              <w:t>0.50</w:t>
            </w:r>
          </w:p>
        </w:tc>
      </w:tr>
      <w:tr w:rsidR="00733069" w14:paraId="2948A51A" w14:textId="77777777" w:rsidTr="00E6106E">
        <w:tc>
          <w:tcPr>
            <w:tcW w:w="4225" w:type="dxa"/>
          </w:tcPr>
          <w:p w14:paraId="51CD986C" w14:textId="77777777" w:rsidR="00733069" w:rsidRPr="00A33072" w:rsidRDefault="00733069" w:rsidP="00733069">
            <w:pPr>
              <w:spacing w:before="60" w:after="60"/>
              <w:rPr>
                <w:b/>
              </w:rPr>
            </w:pPr>
            <w:r>
              <w:rPr>
                <w:b/>
              </w:rPr>
              <w:t>Maximum Allowable Operating Pressure, MAOP</w:t>
            </w:r>
          </w:p>
        </w:tc>
        <w:tc>
          <w:tcPr>
            <w:tcW w:w="1080" w:type="dxa"/>
            <w:vAlign w:val="center"/>
          </w:tcPr>
          <w:p w14:paraId="575D39BB" w14:textId="77777777" w:rsidR="00733069" w:rsidRDefault="00733069" w:rsidP="00733069">
            <w:pPr>
              <w:spacing w:before="60" w:after="60"/>
              <w:jc w:val="center"/>
            </w:pPr>
            <w:r>
              <w:t>psi</w:t>
            </w:r>
          </w:p>
        </w:tc>
        <w:tc>
          <w:tcPr>
            <w:tcW w:w="2160" w:type="dxa"/>
            <w:vAlign w:val="center"/>
          </w:tcPr>
          <w:p w14:paraId="2E7C9440" w14:textId="77777777" w:rsidR="00733069" w:rsidRDefault="00733069" w:rsidP="00733069">
            <w:pPr>
              <w:spacing w:before="60" w:after="60"/>
              <w:jc w:val="center"/>
            </w:pPr>
            <w:r>
              <w:t>2220</w:t>
            </w:r>
          </w:p>
        </w:tc>
        <w:tc>
          <w:tcPr>
            <w:tcW w:w="1885" w:type="dxa"/>
            <w:vAlign w:val="center"/>
          </w:tcPr>
          <w:p w14:paraId="7C502281" w14:textId="77777777" w:rsidR="00733069" w:rsidRDefault="00733069" w:rsidP="00733069">
            <w:pPr>
              <w:spacing w:before="60" w:after="60"/>
              <w:jc w:val="center"/>
            </w:pPr>
            <w:r>
              <w:t>2220</w:t>
            </w:r>
          </w:p>
        </w:tc>
      </w:tr>
      <w:tr w:rsidR="00733069" w14:paraId="34E56FED" w14:textId="77777777" w:rsidTr="00E6106E">
        <w:tc>
          <w:tcPr>
            <w:tcW w:w="4225" w:type="dxa"/>
          </w:tcPr>
          <w:p w14:paraId="62F2A232" w14:textId="77777777" w:rsidR="00733069" w:rsidRPr="00A33072" w:rsidRDefault="00733069" w:rsidP="00733069">
            <w:pPr>
              <w:spacing w:before="60" w:after="60"/>
              <w:rPr>
                <w:b/>
              </w:rPr>
            </w:pPr>
            <w:r>
              <w:rPr>
                <w:b/>
              </w:rPr>
              <w:t xml:space="preserve">Minimum </w:t>
            </w:r>
            <w:r w:rsidRPr="00A33072">
              <w:rPr>
                <w:b/>
              </w:rPr>
              <w:t xml:space="preserve">Wall Thickness, </w:t>
            </w:r>
            <w:proofErr w:type="spellStart"/>
            <w:r>
              <w:rPr>
                <w:b/>
              </w:rPr>
              <w:t>t</w:t>
            </w:r>
            <w:r w:rsidRPr="00EE1003">
              <w:rPr>
                <w:b/>
                <w:vertAlign w:val="subscript"/>
              </w:rPr>
              <w:t>m</w:t>
            </w:r>
            <w:r>
              <w:rPr>
                <w:b/>
                <w:vertAlign w:val="subscript"/>
              </w:rPr>
              <w:t>in</w:t>
            </w:r>
            <w:proofErr w:type="spellEnd"/>
          </w:p>
        </w:tc>
        <w:tc>
          <w:tcPr>
            <w:tcW w:w="1080" w:type="dxa"/>
            <w:vAlign w:val="center"/>
          </w:tcPr>
          <w:p w14:paraId="11454A82" w14:textId="77777777" w:rsidR="00733069" w:rsidRDefault="00733069" w:rsidP="00733069">
            <w:pPr>
              <w:spacing w:before="60" w:after="60"/>
              <w:jc w:val="center"/>
            </w:pPr>
            <w:r>
              <w:t>Inch</w:t>
            </w:r>
          </w:p>
        </w:tc>
        <w:tc>
          <w:tcPr>
            <w:tcW w:w="2160" w:type="dxa"/>
            <w:vAlign w:val="center"/>
          </w:tcPr>
          <w:p w14:paraId="2A4817BF" w14:textId="77777777" w:rsidR="00733069" w:rsidRPr="003A2381" w:rsidRDefault="00733069" w:rsidP="00733069">
            <w:pPr>
              <w:spacing w:before="60" w:after="60"/>
              <w:jc w:val="center"/>
              <w:rPr>
                <w:b/>
              </w:rPr>
            </w:pPr>
            <w:r w:rsidRPr="003A2381">
              <w:rPr>
                <w:b/>
              </w:rPr>
              <w:t>0.538</w:t>
            </w:r>
          </w:p>
        </w:tc>
        <w:tc>
          <w:tcPr>
            <w:tcW w:w="1885" w:type="dxa"/>
            <w:vAlign w:val="center"/>
          </w:tcPr>
          <w:p w14:paraId="2AC3CEE8" w14:textId="77777777" w:rsidR="00733069" w:rsidRPr="003A2381" w:rsidRDefault="00733069" w:rsidP="00733069">
            <w:pPr>
              <w:spacing w:before="60" w:after="60"/>
              <w:jc w:val="center"/>
              <w:rPr>
                <w:b/>
              </w:rPr>
            </w:pPr>
            <w:r w:rsidRPr="003A2381">
              <w:rPr>
                <w:b/>
              </w:rPr>
              <w:t>0.526</w:t>
            </w:r>
          </w:p>
        </w:tc>
      </w:tr>
      <w:tr w:rsidR="00733069" w14:paraId="322D7D61" w14:textId="77777777" w:rsidTr="00E6106E">
        <w:tc>
          <w:tcPr>
            <w:tcW w:w="9350" w:type="dxa"/>
            <w:gridSpan w:val="4"/>
          </w:tcPr>
          <w:p w14:paraId="46B894B3" w14:textId="2D1D3490" w:rsidR="00733069" w:rsidRPr="003A2381" w:rsidRDefault="00733069" w:rsidP="00733069">
            <w:pPr>
              <w:spacing w:before="60" w:after="60"/>
              <w:jc w:val="center"/>
              <w:rPr>
                <w:b/>
              </w:rPr>
            </w:pPr>
            <w:r>
              <w:rPr>
                <w:b/>
              </w:rPr>
              <w:t>All Loads – Equivalent Stress</w:t>
            </w:r>
          </w:p>
        </w:tc>
      </w:tr>
      <w:tr w:rsidR="00733069" w14:paraId="2054D3CD" w14:textId="77777777" w:rsidTr="00E6106E">
        <w:tc>
          <w:tcPr>
            <w:tcW w:w="4225" w:type="dxa"/>
          </w:tcPr>
          <w:p w14:paraId="6398FE03" w14:textId="34D28EEA" w:rsidR="00733069" w:rsidRDefault="00733069" w:rsidP="00733069">
            <w:pPr>
              <w:spacing w:before="60" w:after="60"/>
              <w:rPr>
                <w:b/>
              </w:rPr>
            </w:pPr>
            <w:r>
              <w:rPr>
                <w:b/>
              </w:rPr>
              <w:t xml:space="preserve">Design Factor, </w:t>
            </w:r>
            <w:proofErr w:type="spellStart"/>
            <w:r>
              <w:rPr>
                <w:b/>
              </w:rPr>
              <w:t>Fd</w:t>
            </w:r>
            <w:proofErr w:type="spellEnd"/>
          </w:p>
        </w:tc>
        <w:tc>
          <w:tcPr>
            <w:tcW w:w="1080" w:type="dxa"/>
          </w:tcPr>
          <w:p w14:paraId="7F55AE33" w14:textId="0CC172EA" w:rsidR="00733069" w:rsidRDefault="00733069" w:rsidP="00733069">
            <w:pPr>
              <w:spacing w:before="60" w:after="60"/>
              <w:jc w:val="center"/>
            </w:pPr>
            <w:r>
              <w:t>n/a</w:t>
            </w:r>
          </w:p>
        </w:tc>
        <w:tc>
          <w:tcPr>
            <w:tcW w:w="2160" w:type="dxa"/>
          </w:tcPr>
          <w:p w14:paraId="1508D710" w14:textId="03A7BC37" w:rsidR="00733069" w:rsidRPr="003A2381" w:rsidRDefault="00733069" w:rsidP="00733069">
            <w:pPr>
              <w:spacing w:before="60" w:after="60"/>
              <w:jc w:val="center"/>
              <w:rPr>
                <w:b/>
              </w:rPr>
            </w:pPr>
            <w:r>
              <w:t>0.90</w:t>
            </w:r>
          </w:p>
        </w:tc>
        <w:tc>
          <w:tcPr>
            <w:tcW w:w="1885" w:type="dxa"/>
          </w:tcPr>
          <w:p w14:paraId="0F2F3018" w14:textId="082C2A17" w:rsidR="00733069" w:rsidRPr="003A2381" w:rsidRDefault="00733069" w:rsidP="00733069">
            <w:pPr>
              <w:spacing w:before="60" w:after="60"/>
              <w:jc w:val="center"/>
              <w:rPr>
                <w:b/>
              </w:rPr>
            </w:pPr>
            <w:r>
              <w:t>0.90</w:t>
            </w:r>
          </w:p>
        </w:tc>
      </w:tr>
      <w:tr w:rsidR="00733069" w14:paraId="22A211A5" w14:textId="77777777" w:rsidTr="00E6106E">
        <w:tc>
          <w:tcPr>
            <w:tcW w:w="4225" w:type="dxa"/>
          </w:tcPr>
          <w:p w14:paraId="222200C1" w14:textId="3C070233" w:rsidR="00733069" w:rsidRDefault="00733069" w:rsidP="00733069">
            <w:pPr>
              <w:spacing w:before="60" w:after="60"/>
              <w:rPr>
                <w:b/>
              </w:rPr>
            </w:pPr>
            <w:r>
              <w:rPr>
                <w:b/>
              </w:rPr>
              <w:t>Maximum Allowable Operating Pressure, MAOP</w:t>
            </w:r>
          </w:p>
        </w:tc>
        <w:tc>
          <w:tcPr>
            <w:tcW w:w="1080" w:type="dxa"/>
            <w:vAlign w:val="center"/>
          </w:tcPr>
          <w:p w14:paraId="0D83BD30" w14:textId="73EC342B" w:rsidR="00733069" w:rsidRDefault="00733069" w:rsidP="00733069">
            <w:pPr>
              <w:spacing w:before="60" w:after="60"/>
              <w:jc w:val="center"/>
            </w:pPr>
            <w:r>
              <w:t>psi</w:t>
            </w:r>
          </w:p>
        </w:tc>
        <w:tc>
          <w:tcPr>
            <w:tcW w:w="2160" w:type="dxa"/>
            <w:vAlign w:val="center"/>
          </w:tcPr>
          <w:p w14:paraId="11FDA272" w14:textId="479A4710" w:rsidR="00733069" w:rsidRPr="003A2381" w:rsidRDefault="00733069" w:rsidP="00733069">
            <w:pPr>
              <w:spacing w:before="60" w:after="60"/>
              <w:jc w:val="center"/>
              <w:rPr>
                <w:b/>
              </w:rPr>
            </w:pPr>
            <w:r>
              <w:t>2220</w:t>
            </w:r>
          </w:p>
        </w:tc>
        <w:tc>
          <w:tcPr>
            <w:tcW w:w="1885" w:type="dxa"/>
            <w:vAlign w:val="center"/>
          </w:tcPr>
          <w:p w14:paraId="4A4DB83E" w14:textId="04A50AF5" w:rsidR="00733069" w:rsidRPr="003A2381" w:rsidRDefault="00733069" w:rsidP="00733069">
            <w:pPr>
              <w:spacing w:before="60" w:after="60"/>
              <w:jc w:val="center"/>
              <w:rPr>
                <w:b/>
              </w:rPr>
            </w:pPr>
            <w:r>
              <w:t>2220</w:t>
            </w:r>
          </w:p>
        </w:tc>
      </w:tr>
      <w:tr w:rsidR="00733069" w14:paraId="42E6538A" w14:textId="77777777" w:rsidTr="00E6106E">
        <w:tc>
          <w:tcPr>
            <w:tcW w:w="4225" w:type="dxa"/>
          </w:tcPr>
          <w:p w14:paraId="75A19DF7" w14:textId="0F328CE6" w:rsidR="00733069" w:rsidRDefault="00733069" w:rsidP="00733069">
            <w:pPr>
              <w:spacing w:before="60" w:after="60"/>
              <w:rPr>
                <w:b/>
              </w:rPr>
            </w:pPr>
            <w:r>
              <w:rPr>
                <w:b/>
              </w:rPr>
              <w:t>Maximum Operating Temperature</w:t>
            </w:r>
          </w:p>
        </w:tc>
        <w:tc>
          <w:tcPr>
            <w:tcW w:w="1080" w:type="dxa"/>
            <w:vAlign w:val="center"/>
          </w:tcPr>
          <w:p w14:paraId="5435F15C" w14:textId="215419EA" w:rsidR="00733069" w:rsidRDefault="00733069" w:rsidP="00733069">
            <w:pPr>
              <w:spacing w:before="60" w:after="60"/>
              <w:jc w:val="center"/>
            </w:pPr>
            <w:r>
              <w:rPr>
                <w:rFonts w:cs="Calibri"/>
              </w:rPr>
              <w:t>˚</w:t>
            </w:r>
            <w:r>
              <w:t>F</w:t>
            </w:r>
          </w:p>
        </w:tc>
        <w:tc>
          <w:tcPr>
            <w:tcW w:w="2160" w:type="dxa"/>
            <w:vAlign w:val="center"/>
          </w:tcPr>
          <w:p w14:paraId="34792E2A" w14:textId="3272EEFD" w:rsidR="00733069" w:rsidRDefault="00733069" w:rsidP="00733069">
            <w:pPr>
              <w:spacing w:before="60" w:after="60"/>
              <w:jc w:val="center"/>
            </w:pPr>
            <w:r>
              <w:t>82</w:t>
            </w:r>
          </w:p>
        </w:tc>
        <w:tc>
          <w:tcPr>
            <w:tcW w:w="1885" w:type="dxa"/>
            <w:vAlign w:val="center"/>
          </w:tcPr>
          <w:p w14:paraId="27ECCFA2" w14:textId="7E473699" w:rsidR="00733069" w:rsidRDefault="00733069" w:rsidP="00733069">
            <w:pPr>
              <w:spacing w:before="60" w:after="60"/>
              <w:jc w:val="center"/>
            </w:pPr>
            <w:r>
              <w:t>90</w:t>
            </w:r>
          </w:p>
        </w:tc>
      </w:tr>
      <w:tr w:rsidR="00733069" w14:paraId="52F1E5DA" w14:textId="77777777" w:rsidTr="00E6106E">
        <w:tc>
          <w:tcPr>
            <w:tcW w:w="4225" w:type="dxa"/>
          </w:tcPr>
          <w:p w14:paraId="03B5B7B7" w14:textId="0D0691DB" w:rsidR="00733069" w:rsidRDefault="00733069" w:rsidP="00733069">
            <w:pPr>
              <w:spacing w:before="60" w:after="60"/>
              <w:rPr>
                <w:b/>
              </w:rPr>
            </w:pPr>
            <w:r>
              <w:rPr>
                <w:b/>
              </w:rPr>
              <w:t>Ambient Temperature</w:t>
            </w:r>
          </w:p>
        </w:tc>
        <w:tc>
          <w:tcPr>
            <w:tcW w:w="1080" w:type="dxa"/>
            <w:vAlign w:val="center"/>
          </w:tcPr>
          <w:p w14:paraId="6D55AB10" w14:textId="50164537" w:rsidR="00733069" w:rsidRDefault="00733069" w:rsidP="00733069">
            <w:pPr>
              <w:spacing w:before="60" w:after="60"/>
              <w:jc w:val="center"/>
            </w:pPr>
            <w:r>
              <w:rPr>
                <w:rFonts w:cs="Calibri"/>
              </w:rPr>
              <w:t>˚</w:t>
            </w:r>
            <w:r>
              <w:t>F</w:t>
            </w:r>
          </w:p>
        </w:tc>
        <w:tc>
          <w:tcPr>
            <w:tcW w:w="2160" w:type="dxa"/>
            <w:vAlign w:val="center"/>
          </w:tcPr>
          <w:p w14:paraId="0A907EE0" w14:textId="016A33D7" w:rsidR="00733069" w:rsidRDefault="00733069" w:rsidP="00733069">
            <w:pPr>
              <w:spacing w:before="60" w:after="60"/>
              <w:jc w:val="center"/>
            </w:pPr>
            <w:r>
              <w:t>50</w:t>
            </w:r>
          </w:p>
        </w:tc>
        <w:tc>
          <w:tcPr>
            <w:tcW w:w="1885" w:type="dxa"/>
            <w:vAlign w:val="center"/>
          </w:tcPr>
          <w:p w14:paraId="646006CD" w14:textId="62535EF3" w:rsidR="00733069" w:rsidRDefault="00733069" w:rsidP="00733069">
            <w:pPr>
              <w:spacing w:before="60" w:after="60"/>
              <w:jc w:val="center"/>
            </w:pPr>
            <w:r>
              <w:t>50</w:t>
            </w:r>
          </w:p>
        </w:tc>
      </w:tr>
      <w:tr w:rsidR="00733069" w14:paraId="445682D8" w14:textId="77777777" w:rsidTr="00E6106E">
        <w:tc>
          <w:tcPr>
            <w:tcW w:w="4225" w:type="dxa"/>
          </w:tcPr>
          <w:p w14:paraId="37D33AD3" w14:textId="4AA1F9D2" w:rsidR="00733069" w:rsidRDefault="00733069" w:rsidP="00733069">
            <w:pPr>
              <w:spacing w:before="60" w:after="60"/>
              <w:rPr>
                <w:b/>
              </w:rPr>
            </w:pPr>
            <w:r>
              <w:rPr>
                <w:b/>
              </w:rPr>
              <w:t xml:space="preserve">Minimum </w:t>
            </w:r>
            <w:r w:rsidRPr="00A33072">
              <w:rPr>
                <w:b/>
              </w:rPr>
              <w:t xml:space="preserve">Wall Thickness, </w:t>
            </w:r>
            <w:proofErr w:type="spellStart"/>
            <w:r>
              <w:rPr>
                <w:b/>
              </w:rPr>
              <w:t>t</w:t>
            </w:r>
            <w:r w:rsidRPr="00EE1003">
              <w:rPr>
                <w:b/>
                <w:vertAlign w:val="subscript"/>
              </w:rPr>
              <w:t>m</w:t>
            </w:r>
            <w:r>
              <w:rPr>
                <w:b/>
                <w:vertAlign w:val="subscript"/>
              </w:rPr>
              <w:t>in</w:t>
            </w:r>
            <w:proofErr w:type="spellEnd"/>
          </w:p>
        </w:tc>
        <w:tc>
          <w:tcPr>
            <w:tcW w:w="1080" w:type="dxa"/>
            <w:vAlign w:val="center"/>
          </w:tcPr>
          <w:p w14:paraId="3D8479C8" w14:textId="42F9DC8F" w:rsidR="00733069" w:rsidRDefault="00733069" w:rsidP="00733069">
            <w:pPr>
              <w:spacing w:before="60" w:after="60"/>
              <w:jc w:val="center"/>
            </w:pPr>
            <w:r>
              <w:t>Inch</w:t>
            </w:r>
          </w:p>
        </w:tc>
        <w:tc>
          <w:tcPr>
            <w:tcW w:w="2160" w:type="dxa"/>
            <w:vAlign w:val="center"/>
          </w:tcPr>
          <w:p w14:paraId="1E40D24A" w14:textId="57755AF8" w:rsidR="00733069" w:rsidRPr="003A2381" w:rsidRDefault="00733069" w:rsidP="00733069">
            <w:pPr>
              <w:spacing w:before="60" w:after="60"/>
              <w:jc w:val="center"/>
              <w:rPr>
                <w:b/>
              </w:rPr>
            </w:pPr>
            <w:r w:rsidRPr="003A2381">
              <w:rPr>
                <w:b/>
              </w:rPr>
              <w:t>0.</w:t>
            </w:r>
            <w:r>
              <w:rPr>
                <w:b/>
              </w:rPr>
              <w:t>417</w:t>
            </w:r>
          </w:p>
        </w:tc>
        <w:tc>
          <w:tcPr>
            <w:tcW w:w="1885" w:type="dxa"/>
            <w:vAlign w:val="center"/>
          </w:tcPr>
          <w:p w14:paraId="37D01230" w14:textId="5E99D587" w:rsidR="00733069" w:rsidRPr="003A2381" w:rsidRDefault="00733069" w:rsidP="00733069">
            <w:pPr>
              <w:spacing w:before="60" w:after="60"/>
              <w:jc w:val="center"/>
              <w:rPr>
                <w:b/>
              </w:rPr>
            </w:pPr>
            <w:r w:rsidRPr="003A2381">
              <w:rPr>
                <w:b/>
              </w:rPr>
              <w:t>0.</w:t>
            </w:r>
            <w:r>
              <w:rPr>
                <w:b/>
              </w:rPr>
              <w:t>337</w:t>
            </w:r>
          </w:p>
        </w:tc>
      </w:tr>
    </w:tbl>
    <w:p w14:paraId="6103A22D" w14:textId="77777777" w:rsidR="00617232" w:rsidRPr="000E3E7F" w:rsidRDefault="00617232" w:rsidP="00617232"/>
    <w:p w14:paraId="63717256" w14:textId="61F796F1" w:rsidR="00617232" w:rsidRDefault="00617232" w:rsidP="00617232">
      <w:pPr>
        <w:pStyle w:val="Caption"/>
        <w:keepNext/>
      </w:pPr>
      <w:bookmarkStart w:id="407" w:name="_Ref530300249"/>
      <w:bookmarkStart w:id="408" w:name="_Toc530330895"/>
      <w:r w:rsidRPr="00A7442A">
        <w:t xml:space="preserve">Table </w:t>
      </w:r>
      <w:fldSimple w:instr=" STYLEREF 1 \s ">
        <w:r w:rsidR="002E3825">
          <w:rPr>
            <w:noProof/>
          </w:rPr>
          <w:t>6</w:t>
        </w:r>
      </w:fldSimple>
      <w:r w:rsidR="002E3825">
        <w:t>.</w:t>
      </w:r>
      <w:fldSimple w:instr=" SEQ Table \* ARABIC \s 1 ">
        <w:r w:rsidR="002E3825">
          <w:rPr>
            <w:noProof/>
          </w:rPr>
          <w:t>1</w:t>
        </w:r>
      </w:fldSimple>
      <w:bookmarkEnd w:id="407"/>
      <w:r w:rsidRPr="00A7442A">
        <w:t xml:space="preserve">: </w:t>
      </w:r>
      <w:r>
        <w:t>Minimum Required Wall Thickness</w:t>
      </w:r>
      <w:r w:rsidR="005F7876">
        <w:t xml:space="preserve"> Evaluation</w:t>
      </w:r>
      <w:bookmarkEnd w:id="408"/>
    </w:p>
    <w:p w14:paraId="123C2CDB" w14:textId="77777777" w:rsidR="00617232" w:rsidRDefault="00617232" w:rsidP="00617232"/>
    <w:p w14:paraId="00F4BF58" w14:textId="77777777" w:rsidR="009D25B6" w:rsidRDefault="009D25B6">
      <w:pPr>
        <w:spacing w:after="0" w:line="240" w:lineRule="auto"/>
        <w:jc w:val="left"/>
        <w:rPr>
          <w:rFonts w:ascii="Cambria" w:eastAsia="Times New Roman" w:hAnsi="Cambria"/>
          <w:b/>
          <w:bCs/>
          <w:color w:val="365F91"/>
          <w:sz w:val="28"/>
          <w:szCs w:val="28"/>
        </w:rPr>
      </w:pPr>
      <w:bookmarkStart w:id="409" w:name="_Ref530336936"/>
      <w:r>
        <w:br w:type="page"/>
      </w:r>
    </w:p>
    <w:p w14:paraId="6158CB1E" w14:textId="7BA841E4" w:rsidR="00823D95" w:rsidRDefault="00823D95" w:rsidP="00823D95">
      <w:pPr>
        <w:pStyle w:val="appendixtitlesubhead"/>
      </w:pPr>
      <w:bookmarkStart w:id="410" w:name="_Toc530401130"/>
      <w:r>
        <w:lastRenderedPageBreak/>
        <w:t xml:space="preserve">Local Metal Loss, </w:t>
      </w:r>
      <w:r w:rsidR="00D1477E">
        <w:t>Detailed Methodology and Calculations</w:t>
      </w:r>
      <w:bookmarkEnd w:id="409"/>
      <w:bookmarkEnd w:id="410"/>
    </w:p>
    <w:p w14:paraId="78334130" w14:textId="77777777" w:rsidR="00823D95" w:rsidRPr="00156AE4" w:rsidRDefault="00823D95" w:rsidP="0048344E">
      <w:pPr>
        <w:spacing w:after="0" w:line="240" w:lineRule="auto"/>
        <w:jc w:val="left"/>
        <w:rPr>
          <w:b/>
        </w:rPr>
      </w:pPr>
    </w:p>
    <w:p w14:paraId="1153F4F0" w14:textId="67943717" w:rsidR="00DE0B85" w:rsidRDefault="00156AE4" w:rsidP="0048344E">
      <w:pPr>
        <w:spacing w:after="0" w:line="240" w:lineRule="auto"/>
        <w:jc w:val="left"/>
      </w:pPr>
      <w:r w:rsidRPr="00156AE4">
        <w:t xml:space="preserve">A detailed </w:t>
      </w:r>
      <w:r>
        <w:t>calculation for local metal loss is provided in this section. The detailed calculation is for:</w:t>
      </w:r>
    </w:p>
    <w:p w14:paraId="7C7D2227" w14:textId="31183733" w:rsidR="00156AE4" w:rsidRDefault="00156AE4" w:rsidP="00156AE4">
      <w:pPr>
        <w:pStyle w:val="ListParagraph"/>
        <w:numPr>
          <w:ilvl w:val="0"/>
          <w:numId w:val="31"/>
        </w:numPr>
        <w:spacing w:after="0" w:line="240" w:lineRule="auto"/>
        <w:jc w:val="left"/>
      </w:pPr>
      <w:r>
        <w:t>Gas export riser</w:t>
      </w:r>
    </w:p>
    <w:p w14:paraId="7A192546" w14:textId="593E404C" w:rsidR="00E23237" w:rsidRDefault="00E23237" w:rsidP="00156AE4">
      <w:pPr>
        <w:pStyle w:val="ListParagraph"/>
        <w:numPr>
          <w:ilvl w:val="0"/>
          <w:numId w:val="31"/>
        </w:numPr>
        <w:spacing w:after="0" w:line="240" w:lineRule="auto"/>
        <w:jc w:val="left"/>
      </w:pPr>
      <w:r>
        <w:t>Feature 3</w:t>
      </w:r>
    </w:p>
    <w:p w14:paraId="303F2DAF" w14:textId="77777777" w:rsidR="00E23237" w:rsidRPr="00E23237" w:rsidRDefault="00E23237" w:rsidP="00E23237">
      <w:pPr>
        <w:pStyle w:val="ListParagraph"/>
        <w:numPr>
          <w:ilvl w:val="0"/>
          <w:numId w:val="31"/>
        </w:numPr>
        <w:spacing w:after="0" w:line="240" w:lineRule="auto"/>
        <w:jc w:val="left"/>
      </w:pPr>
      <w:proofErr w:type="spellStart"/>
      <w:r w:rsidRPr="00E23237">
        <w:t>FCA</w:t>
      </w:r>
      <w:r w:rsidRPr="00E23237">
        <w:rPr>
          <w:vertAlign w:val="subscript"/>
        </w:rPr>
        <w:t>outsideflaw</w:t>
      </w:r>
      <w:proofErr w:type="spellEnd"/>
      <w:r w:rsidRPr="00E23237">
        <w:t xml:space="preserve"> = 0.25 * </w:t>
      </w:r>
      <w:proofErr w:type="spellStart"/>
      <w:r w:rsidRPr="00E23237">
        <w:t>FCA</w:t>
      </w:r>
      <w:r w:rsidRPr="00E23237">
        <w:rPr>
          <w:vertAlign w:val="subscript"/>
        </w:rPr>
        <w:t>Flaw</w:t>
      </w:r>
      <w:proofErr w:type="spellEnd"/>
      <w:r w:rsidRPr="00E23237">
        <w:t xml:space="preserve">. </w:t>
      </w:r>
    </w:p>
    <w:p w14:paraId="26D1A18C" w14:textId="77777777" w:rsidR="00DE0B85" w:rsidRPr="00156AE4" w:rsidRDefault="00DE0B85" w:rsidP="0048344E">
      <w:pPr>
        <w:spacing w:after="0" w:line="240" w:lineRule="auto"/>
        <w:jc w:val="left"/>
      </w:pPr>
    </w:p>
    <w:tbl>
      <w:tblPr>
        <w:tblStyle w:val="TableGrid"/>
        <w:tblW w:w="0" w:type="auto"/>
        <w:tblLook w:val="04A0" w:firstRow="1" w:lastRow="0" w:firstColumn="1" w:lastColumn="0" w:noHBand="0" w:noVBand="1"/>
      </w:tblPr>
      <w:tblGrid>
        <w:gridCol w:w="7180"/>
        <w:gridCol w:w="1018"/>
        <w:gridCol w:w="1152"/>
      </w:tblGrid>
      <w:tr w:rsidR="006D142F" w:rsidRPr="00565711" w14:paraId="38493C29" w14:textId="77777777" w:rsidTr="00565711">
        <w:tc>
          <w:tcPr>
            <w:tcW w:w="6827" w:type="dxa"/>
          </w:tcPr>
          <w:p w14:paraId="32FC0E19" w14:textId="664B6328" w:rsidR="0044783E" w:rsidRPr="00565711" w:rsidRDefault="00122617" w:rsidP="0048344E">
            <w:pPr>
              <w:spacing w:after="0" w:line="240" w:lineRule="auto"/>
              <w:jc w:val="left"/>
              <w:rPr>
                <w:b/>
                <w:sz w:val="16"/>
                <w:szCs w:val="16"/>
              </w:rPr>
            </w:pPr>
            <w:r w:rsidRPr="00565711">
              <w:rPr>
                <w:b/>
                <w:sz w:val="16"/>
                <w:szCs w:val="16"/>
              </w:rPr>
              <w:t>Calculation</w:t>
            </w:r>
          </w:p>
        </w:tc>
        <w:tc>
          <w:tcPr>
            <w:tcW w:w="1054" w:type="dxa"/>
          </w:tcPr>
          <w:p w14:paraId="0AB59BBE" w14:textId="1602E1E4" w:rsidR="0044783E" w:rsidRPr="00565711" w:rsidRDefault="00122617" w:rsidP="0048344E">
            <w:pPr>
              <w:spacing w:after="0" w:line="240" w:lineRule="auto"/>
              <w:jc w:val="left"/>
              <w:rPr>
                <w:b/>
                <w:sz w:val="16"/>
                <w:szCs w:val="16"/>
              </w:rPr>
            </w:pPr>
            <w:r w:rsidRPr="00565711">
              <w:rPr>
                <w:b/>
                <w:sz w:val="16"/>
                <w:szCs w:val="16"/>
              </w:rPr>
              <w:t>Value</w:t>
            </w:r>
          </w:p>
        </w:tc>
        <w:tc>
          <w:tcPr>
            <w:tcW w:w="1469" w:type="dxa"/>
          </w:tcPr>
          <w:p w14:paraId="74248683" w14:textId="0C05BD0D" w:rsidR="0044783E" w:rsidRPr="00565711" w:rsidRDefault="00122617" w:rsidP="0048344E">
            <w:pPr>
              <w:spacing w:after="0" w:line="240" w:lineRule="auto"/>
              <w:jc w:val="left"/>
              <w:rPr>
                <w:b/>
                <w:sz w:val="16"/>
                <w:szCs w:val="16"/>
              </w:rPr>
            </w:pPr>
            <w:r w:rsidRPr="00565711">
              <w:rPr>
                <w:b/>
                <w:sz w:val="16"/>
                <w:szCs w:val="16"/>
              </w:rPr>
              <w:t>Comments</w:t>
            </w:r>
            <w:r w:rsidR="00567875" w:rsidRPr="00565711">
              <w:rPr>
                <w:b/>
                <w:sz w:val="16"/>
                <w:szCs w:val="16"/>
              </w:rPr>
              <w:t xml:space="preserve">, Reference </w:t>
            </w:r>
            <w:r w:rsidR="00567875" w:rsidRPr="00565711">
              <w:rPr>
                <w:b/>
                <w:sz w:val="16"/>
                <w:szCs w:val="16"/>
              </w:rPr>
              <w:fldChar w:fldCharType="begin"/>
            </w:r>
            <w:r w:rsidR="00567875" w:rsidRPr="00565711">
              <w:rPr>
                <w:b/>
                <w:sz w:val="16"/>
                <w:szCs w:val="16"/>
              </w:rPr>
              <w:instrText xml:space="preserve"> REF _Ref530335348 \n \h </w:instrText>
            </w:r>
            <w:r w:rsidR="00565711">
              <w:rPr>
                <w:b/>
                <w:sz w:val="16"/>
                <w:szCs w:val="16"/>
              </w:rPr>
              <w:instrText xml:space="preserve"> \* MERGEFORMAT </w:instrText>
            </w:r>
            <w:r w:rsidR="00567875" w:rsidRPr="00565711">
              <w:rPr>
                <w:b/>
                <w:sz w:val="16"/>
                <w:szCs w:val="16"/>
              </w:rPr>
            </w:r>
            <w:r w:rsidR="00567875" w:rsidRPr="00565711">
              <w:rPr>
                <w:b/>
                <w:sz w:val="16"/>
                <w:szCs w:val="16"/>
              </w:rPr>
              <w:fldChar w:fldCharType="separate"/>
            </w:r>
            <w:r w:rsidR="00567875" w:rsidRPr="00565711">
              <w:rPr>
                <w:b/>
                <w:sz w:val="16"/>
                <w:szCs w:val="16"/>
              </w:rPr>
              <w:t>2</w:t>
            </w:r>
            <w:r w:rsidR="00567875" w:rsidRPr="00565711">
              <w:rPr>
                <w:b/>
                <w:sz w:val="16"/>
                <w:szCs w:val="16"/>
              </w:rPr>
              <w:fldChar w:fldCharType="end"/>
            </w:r>
          </w:p>
        </w:tc>
      </w:tr>
      <w:tr w:rsidR="006D142F" w:rsidRPr="00565711" w14:paraId="34D905F5" w14:textId="77777777" w:rsidTr="00565711">
        <w:tc>
          <w:tcPr>
            <w:tcW w:w="6827" w:type="dxa"/>
          </w:tcPr>
          <w:p w14:paraId="6C95D260" w14:textId="22D52490" w:rsidR="0044783E" w:rsidRPr="00565711" w:rsidRDefault="00DD02F5" w:rsidP="0048344E">
            <w:pPr>
              <w:spacing w:after="0" w:line="240" w:lineRule="auto"/>
              <w:jc w:val="left"/>
              <w:rPr>
                <w:sz w:val="16"/>
                <w:szCs w:val="16"/>
              </w:rPr>
            </w:pPr>
            <w:r w:rsidRPr="00565711">
              <w:rPr>
                <w:noProof/>
                <w:sz w:val="16"/>
                <w:szCs w:val="16"/>
              </w:rPr>
              <w:drawing>
                <wp:inline distT="0" distB="0" distL="0" distR="0" wp14:anchorId="486405BA" wp14:editId="6A4F1B71">
                  <wp:extent cx="3793998" cy="10972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93998" cy="1097280"/>
                          </a:xfrm>
                          <a:prstGeom prst="rect">
                            <a:avLst/>
                          </a:prstGeom>
                          <a:noFill/>
                          <a:ln>
                            <a:noFill/>
                          </a:ln>
                        </pic:spPr>
                      </pic:pic>
                    </a:graphicData>
                  </a:graphic>
                </wp:inline>
              </w:drawing>
            </w:r>
          </w:p>
        </w:tc>
        <w:tc>
          <w:tcPr>
            <w:tcW w:w="1054" w:type="dxa"/>
          </w:tcPr>
          <w:p w14:paraId="4AB492C7" w14:textId="31472F1E" w:rsidR="0044783E" w:rsidRPr="00565711" w:rsidRDefault="0044783E" w:rsidP="0048344E">
            <w:pPr>
              <w:spacing w:after="0" w:line="240" w:lineRule="auto"/>
              <w:jc w:val="left"/>
              <w:rPr>
                <w:sz w:val="16"/>
                <w:szCs w:val="16"/>
              </w:rPr>
            </w:pPr>
          </w:p>
        </w:tc>
        <w:tc>
          <w:tcPr>
            <w:tcW w:w="1469" w:type="dxa"/>
          </w:tcPr>
          <w:p w14:paraId="53402D08" w14:textId="1B8D4B04" w:rsidR="000971E6" w:rsidRPr="00565711" w:rsidRDefault="000971E6" w:rsidP="0048344E">
            <w:pPr>
              <w:spacing w:after="0" w:line="240" w:lineRule="auto"/>
              <w:jc w:val="left"/>
              <w:rPr>
                <w:sz w:val="16"/>
                <w:szCs w:val="16"/>
              </w:rPr>
            </w:pPr>
            <w:r w:rsidRPr="00565711">
              <w:rPr>
                <w:sz w:val="16"/>
                <w:szCs w:val="16"/>
              </w:rPr>
              <w:t>Get Wall thickness readings.</w:t>
            </w:r>
          </w:p>
          <w:p w14:paraId="600C8058" w14:textId="77777777" w:rsidR="000971E6" w:rsidRPr="00565711" w:rsidRDefault="000971E6" w:rsidP="0048344E">
            <w:pPr>
              <w:spacing w:after="0" w:line="240" w:lineRule="auto"/>
              <w:jc w:val="left"/>
              <w:rPr>
                <w:sz w:val="16"/>
                <w:szCs w:val="16"/>
              </w:rPr>
            </w:pPr>
          </w:p>
          <w:p w14:paraId="319E92E0" w14:textId="77777777" w:rsidR="00015C07" w:rsidRDefault="00DD02F5" w:rsidP="0048344E">
            <w:pPr>
              <w:spacing w:after="0" w:line="240" w:lineRule="auto"/>
              <w:jc w:val="left"/>
              <w:rPr>
                <w:sz w:val="16"/>
                <w:szCs w:val="16"/>
              </w:rPr>
            </w:pPr>
            <w:r w:rsidRPr="00565711">
              <w:rPr>
                <w:sz w:val="16"/>
                <w:szCs w:val="16"/>
              </w:rPr>
              <w:t xml:space="preserve">API 579, </w:t>
            </w:r>
          </w:p>
          <w:p w14:paraId="0C6FB756" w14:textId="2B75621C" w:rsidR="0044783E" w:rsidRPr="00565711" w:rsidRDefault="00015C07" w:rsidP="0048344E">
            <w:pPr>
              <w:spacing w:after="0" w:line="240" w:lineRule="auto"/>
              <w:jc w:val="left"/>
              <w:rPr>
                <w:sz w:val="16"/>
                <w:szCs w:val="16"/>
              </w:rPr>
            </w:pPr>
            <w:r>
              <w:rPr>
                <w:sz w:val="16"/>
                <w:szCs w:val="16"/>
              </w:rPr>
              <w:t xml:space="preserve">LML Level 1, </w:t>
            </w:r>
            <w:r w:rsidR="00DD02F5" w:rsidRPr="00565711">
              <w:rPr>
                <w:sz w:val="16"/>
                <w:szCs w:val="16"/>
              </w:rPr>
              <w:t>Section</w:t>
            </w:r>
            <w:r w:rsidR="005A48F2" w:rsidRPr="00565711">
              <w:rPr>
                <w:sz w:val="16"/>
                <w:szCs w:val="16"/>
              </w:rPr>
              <w:t xml:space="preserve"> XX</w:t>
            </w:r>
          </w:p>
        </w:tc>
      </w:tr>
      <w:tr w:rsidR="006D142F" w:rsidRPr="00565711" w14:paraId="5E08B8FC" w14:textId="77777777" w:rsidTr="00565711">
        <w:tc>
          <w:tcPr>
            <w:tcW w:w="6827" w:type="dxa"/>
          </w:tcPr>
          <w:p w14:paraId="04C645D3" w14:textId="1FB1188D" w:rsidR="0044783E" w:rsidRPr="00565711" w:rsidRDefault="00235331" w:rsidP="0048344E">
            <w:pPr>
              <w:spacing w:after="0" w:line="240" w:lineRule="auto"/>
              <w:jc w:val="left"/>
              <w:rPr>
                <w:sz w:val="16"/>
                <w:szCs w:val="16"/>
              </w:rPr>
            </w:pPr>
            <w:r w:rsidRPr="00565711">
              <w:rPr>
                <w:noProof/>
                <w:sz w:val="16"/>
                <w:szCs w:val="16"/>
              </w:rPr>
              <w:drawing>
                <wp:inline distT="0" distB="0" distL="0" distR="0" wp14:anchorId="6638A2CA" wp14:editId="4030CF4C">
                  <wp:extent cx="4114800" cy="206619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14800" cy="2066192"/>
                          </a:xfrm>
                          <a:prstGeom prst="rect">
                            <a:avLst/>
                          </a:prstGeom>
                          <a:noFill/>
                          <a:ln>
                            <a:noFill/>
                          </a:ln>
                        </pic:spPr>
                      </pic:pic>
                    </a:graphicData>
                  </a:graphic>
                </wp:inline>
              </w:drawing>
            </w:r>
          </w:p>
        </w:tc>
        <w:tc>
          <w:tcPr>
            <w:tcW w:w="1054" w:type="dxa"/>
          </w:tcPr>
          <w:p w14:paraId="45715D82" w14:textId="5C01F992" w:rsidR="0044783E" w:rsidRPr="00565711" w:rsidRDefault="00F742A8" w:rsidP="0048344E">
            <w:pPr>
              <w:spacing w:after="0" w:line="240" w:lineRule="auto"/>
              <w:jc w:val="left"/>
              <w:rPr>
                <w:sz w:val="16"/>
                <w:szCs w:val="16"/>
              </w:rPr>
            </w:pPr>
            <w:r w:rsidRPr="00565711">
              <w:rPr>
                <w:sz w:val="16"/>
                <w:szCs w:val="16"/>
              </w:rPr>
              <w:t>0.634 inch</w:t>
            </w:r>
          </w:p>
        </w:tc>
        <w:tc>
          <w:tcPr>
            <w:tcW w:w="1469" w:type="dxa"/>
          </w:tcPr>
          <w:p w14:paraId="06825D2F" w14:textId="77777777" w:rsidR="0044783E" w:rsidRDefault="000971E6" w:rsidP="0048344E">
            <w:pPr>
              <w:spacing w:after="0" w:line="240" w:lineRule="auto"/>
              <w:jc w:val="left"/>
              <w:rPr>
                <w:sz w:val="16"/>
                <w:szCs w:val="16"/>
              </w:rPr>
            </w:pPr>
            <w:r w:rsidRPr="00565711">
              <w:rPr>
                <w:sz w:val="16"/>
                <w:szCs w:val="16"/>
              </w:rPr>
              <w:t>Get uniform thickness away from local metal loss</w:t>
            </w:r>
          </w:p>
          <w:p w14:paraId="523D94BD" w14:textId="77777777" w:rsidR="000C270B" w:rsidRDefault="000C270B" w:rsidP="0048344E">
            <w:pPr>
              <w:spacing w:after="0" w:line="240" w:lineRule="auto"/>
              <w:jc w:val="left"/>
              <w:rPr>
                <w:sz w:val="16"/>
                <w:szCs w:val="16"/>
              </w:rPr>
            </w:pPr>
          </w:p>
          <w:p w14:paraId="1F7FE723" w14:textId="77777777" w:rsidR="000C270B" w:rsidRDefault="000C270B" w:rsidP="000C270B">
            <w:pPr>
              <w:spacing w:after="0" w:line="240" w:lineRule="auto"/>
              <w:jc w:val="left"/>
              <w:rPr>
                <w:sz w:val="16"/>
                <w:szCs w:val="16"/>
              </w:rPr>
            </w:pPr>
            <w:r w:rsidRPr="00565711">
              <w:rPr>
                <w:sz w:val="16"/>
                <w:szCs w:val="16"/>
              </w:rPr>
              <w:t xml:space="preserve">API 579, </w:t>
            </w:r>
          </w:p>
          <w:p w14:paraId="291D245C" w14:textId="08D2E057" w:rsidR="000C270B" w:rsidRPr="00565711" w:rsidRDefault="000C270B" w:rsidP="000C270B">
            <w:pPr>
              <w:spacing w:after="0" w:line="240" w:lineRule="auto"/>
              <w:jc w:val="left"/>
              <w:rPr>
                <w:sz w:val="16"/>
                <w:szCs w:val="16"/>
              </w:rPr>
            </w:pPr>
            <w:r>
              <w:rPr>
                <w:sz w:val="16"/>
                <w:szCs w:val="16"/>
              </w:rPr>
              <w:t xml:space="preserve">LML Level 1, </w:t>
            </w:r>
            <w:r w:rsidRPr="00565711">
              <w:rPr>
                <w:sz w:val="16"/>
                <w:szCs w:val="16"/>
              </w:rPr>
              <w:t>Section XX</w:t>
            </w:r>
          </w:p>
        </w:tc>
      </w:tr>
      <w:tr w:rsidR="006D142F" w:rsidRPr="00565711" w14:paraId="51813AE2" w14:textId="77777777" w:rsidTr="00565711">
        <w:tc>
          <w:tcPr>
            <w:tcW w:w="6827" w:type="dxa"/>
          </w:tcPr>
          <w:p w14:paraId="0FAD740A" w14:textId="465006CA" w:rsidR="0044783E" w:rsidRPr="00565711" w:rsidRDefault="00F742A8" w:rsidP="0048344E">
            <w:pPr>
              <w:spacing w:after="0" w:line="240" w:lineRule="auto"/>
              <w:jc w:val="left"/>
              <w:rPr>
                <w:sz w:val="16"/>
                <w:szCs w:val="16"/>
              </w:rPr>
            </w:pPr>
            <w:r w:rsidRPr="00565711">
              <w:rPr>
                <w:noProof/>
                <w:sz w:val="16"/>
                <w:szCs w:val="16"/>
              </w:rPr>
              <w:drawing>
                <wp:inline distT="0" distB="0" distL="0" distR="0" wp14:anchorId="07215073" wp14:editId="1B723612">
                  <wp:extent cx="3657600" cy="1992532"/>
                  <wp:effectExtent l="0" t="0" r="0" b="8255"/>
                  <wp:docPr id="53"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40"/>
                          <a:srcRect t="15917" b="29004"/>
                          <a:stretch/>
                        </pic:blipFill>
                        <pic:spPr>
                          <a:xfrm>
                            <a:off x="0" y="0"/>
                            <a:ext cx="3657600" cy="1992532"/>
                          </a:xfrm>
                          <a:prstGeom prst="rect">
                            <a:avLst/>
                          </a:prstGeom>
                        </pic:spPr>
                      </pic:pic>
                    </a:graphicData>
                  </a:graphic>
                </wp:inline>
              </w:drawing>
            </w:r>
          </w:p>
        </w:tc>
        <w:tc>
          <w:tcPr>
            <w:tcW w:w="1054" w:type="dxa"/>
          </w:tcPr>
          <w:p w14:paraId="0C496AF8" w14:textId="7F92E0C0" w:rsidR="0044783E" w:rsidRPr="00565711" w:rsidRDefault="00DB0549" w:rsidP="0048344E">
            <w:pPr>
              <w:spacing w:after="0" w:line="240" w:lineRule="auto"/>
              <w:jc w:val="left"/>
              <w:rPr>
                <w:sz w:val="16"/>
                <w:szCs w:val="16"/>
              </w:rPr>
            </w:pPr>
            <w:r w:rsidRPr="00565711">
              <w:rPr>
                <w:sz w:val="16"/>
                <w:szCs w:val="16"/>
              </w:rPr>
              <w:t>Check</w:t>
            </w:r>
          </w:p>
        </w:tc>
        <w:tc>
          <w:tcPr>
            <w:tcW w:w="1469" w:type="dxa"/>
          </w:tcPr>
          <w:p w14:paraId="23D858E0" w14:textId="77777777" w:rsidR="0044783E" w:rsidRDefault="00F742A8" w:rsidP="0048344E">
            <w:pPr>
              <w:spacing w:after="0" w:line="240" w:lineRule="auto"/>
              <w:jc w:val="left"/>
              <w:rPr>
                <w:sz w:val="16"/>
                <w:szCs w:val="16"/>
              </w:rPr>
            </w:pPr>
            <w:r w:rsidRPr="00565711">
              <w:rPr>
                <w:sz w:val="16"/>
                <w:szCs w:val="16"/>
              </w:rPr>
              <w:t>Defines the measurement interval</w:t>
            </w:r>
          </w:p>
          <w:p w14:paraId="3DD654D4" w14:textId="77777777" w:rsidR="000C270B" w:rsidRDefault="000C270B" w:rsidP="0048344E">
            <w:pPr>
              <w:spacing w:after="0" w:line="240" w:lineRule="auto"/>
              <w:jc w:val="left"/>
              <w:rPr>
                <w:sz w:val="16"/>
                <w:szCs w:val="16"/>
              </w:rPr>
            </w:pPr>
          </w:p>
          <w:p w14:paraId="62811F7B" w14:textId="77777777" w:rsidR="000C270B" w:rsidRDefault="000C270B" w:rsidP="000C270B">
            <w:pPr>
              <w:spacing w:after="0" w:line="240" w:lineRule="auto"/>
              <w:jc w:val="left"/>
              <w:rPr>
                <w:sz w:val="16"/>
                <w:szCs w:val="16"/>
              </w:rPr>
            </w:pPr>
            <w:r w:rsidRPr="00565711">
              <w:rPr>
                <w:sz w:val="16"/>
                <w:szCs w:val="16"/>
              </w:rPr>
              <w:t xml:space="preserve">API 579, </w:t>
            </w:r>
          </w:p>
          <w:p w14:paraId="77995C92" w14:textId="0EA1A30E" w:rsidR="000C270B" w:rsidRPr="00565711" w:rsidRDefault="000C270B" w:rsidP="000C270B">
            <w:pPr>
              <w:spacing w:after="0" w:line="240" w:lineRule="auto"/>
              <w:jc w:val="left"/>
              <w:rPr>
                <w:sz w:val="16"/>
                <w:szCs w:val="16"/>
              </w:rPr>
            </w:pPr>
            <w:r>
              <w:rPr>
                <w:sz w:val="16"/>
                <w:szCs w:val="16"/>
              </w:rPr>
              <w:t xml:space="preserve">LML Level 1, </w:t>
            </w:r>
            <w:r w:rsidRPr="00565711">
              <w:rPr>
                <w:sz w:val="16"/>
                <w:szCs w:val="16"/>
              </w:rPr>
              <w:t>Section XX</w:t>
            </w:r>
          </w:p>
        </w:tc>
      </w:tr>
      <w:tr w:rsidR="006D142F" w:rsidRPr="00565711" w14:paraId="69E5E99E" w14:textId="77777777" w:rsidTr="00565711">
        <w:tc>
          <w:tcPr>
            <w:tcW w:w="6827" w:type="dxa"/>
          </w:tcPr>
          <w:p w14:paraId="77FF4D4F" w14:textId="794E972B" w:rsidR="006D142F" w:rsidRPr="00565711" w:rsidRDefault="006D142F" w:rsidP="0048344E">
            <w:pPr>
              <w:spacing w:after="0" w:line="240" w:lineRule="auto"/>
              <w:jc w:val="left"/>
              <w:rPr>
                <w:sz w:val="16"/>
                <w:szCs w:val="16"/>
              </w:rPr>
            </w:pPr>
            <w:r w:rsidRPr="00565711">
              <w:rPr>
                <w:noProof/>
                <w:sz w:val="16"/>
                <w:szCs w:val="16"/>
              </w:rPr>
              <w:lastRenderedPageBreak/>
              <w:drawing>
                <wp:inline distT="0" distB="0" distL="0" distR="0" wp14:anchorId="7B0FCFB9" wp14:editId="287C1492">
                  <wp:extent cx="4114800" cy="227544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14800" cy="2275449"/>
                          </a:xfrm>
                          <a:prstGeom prst="rect">
                            <a:avLst/>
                          </a:prstGeom>
                          <a:noFill/>
                          <a:ln>
                            <a:noFill/>
                          </a:ln>
                        </pic:spPr>
                      </pic:pic>
                    </a:graphicData>
                  </a:graphic>
                </wp:inline>
              </w:drawing>
            </w:r>
          </w:p>
        </w:tc>
        <w:tc>
          <w:tcPr>
            <w:tcW w:w="1054" w:type="dxa"/>
          </w:tcPr>
          <w:p w14:paraId="1845D719" w14:textId="6DB1D9C1" w:rsidR="006D142F" w:rsidRPr="00565711" w:rsidRDefault="006D142F" w:rsidP="0048344E">
            <w:pPr>
              <w:spacing w:after="0" w:line="240" w:lineRule="auto"/>
              <w:jc w:val="left"/>
              <w:rPr>
                <w:sz w:val="16"/>
                <w:szCs w:val="16"/>
              </w:rPr>
            </w:pPr>
            <w:r w:rsidRPr="00565711">
              <w:rPr>
                <w:sz w:val="16"/>
                <w:szCs w:val="16"/>
              </w:rPr>
              <w:t>LTA, No grooves</w:t>
            </w:r>
          </w:p>
        </w:tc>
        <w:tc>
          <w:tcPr>
            <w:tcW w:w="1469" w:type="dxa"/>
          </w:tcPr>
          <w:p w14:paraId="6C5100A8" w14:textId="77777777" w:rsidR="006D142F" w:rsidRPr="00565711" w:rsidRDefault="0055654C" w:rsidP="0048344E">
            <w:pPr>
              <w:spacing w:after="0" w:line="240" w:lineRule="auto"/>
              <w:jc w:val="left"/>
              <w:rPr>
                <w:sz w:val="16"/>
                <w:szCs w:val="16"/>
              </w:rPr>
            </w:pPr>
            <w:r w:rsidRPr="00565711">
              <w:rPr>
                <w:sz w:val="16"/>
                <w:szCs w:val="16"/>
              </w:rPr>
              <w:t>Determine if local thin area or groove type of local flaw</w:t>
            </w:r>
          </w:p>
          <w:p w14:paraId="7A932CEE" w14:textId="77777777" w:rsidR="00EB762D" w:rsidRPr="00565711" w:rsidRDefault="00EB762D" w:rsidP="0048344E">
            <w:pPr>
              <w:spacing w:after="0" w:line="240" w:lineRule="auto"/>
              <w:jc w:val="left"/>
              <w:rPr>
                <w:sz w:val="16"/>
                <w:szCs w:val="16"/>
              </w:rPr>
            </w:pPr>
          </w:p>
          <w:p w14:paraId="4A599640" w14:textId="4B1CF13F" w:rsidR="00EB762D" w:rsidRPr="00565711" w:rsidRDefault="00EB762D" w:rsidP="0048344E">
            <w:pPr>
              <w:spacing w:after="0" w:line="240" w:lineRule="auto"/>
              <w:jc w:val="left"/>
              <w:rPr>
                <w:sz w:val="16"/>
                <w:szCs w:val="16"/>
              </w:rPr>
            </w:pPr>
          </w:p>
        </w:tc>
      </w:tr>
      <w:tr w:rsidR="00C81ED4" w:rsidRPr="00565711" w14:paraId="403B9CF3" w14:textId="77777777" w:rsidTr="00565711">
        <w:tc>
          <w:tcPr>
            <w:tcW w:w="6827" w:type="dxa"/>
          </w:tcPr>
          <w:p w14:paraId="04ED0EB5" w14:textId="65EB6F81" w:rsidR="00C81ED4" w:rsidRPr="00565711" w:rsidRDefault="00C06261" w:rsidP="0048344E">
            <w:pPr>
              <w:spacing w:after="0" w:line="240" w:lineRule="auto"/>
              <w:jc w:val="left"/>
              <w:rPr>
                <w:noProof/>
                <w:sz w:val="16"/>
                <w:szCs w:val="16"/>
              </w:rPr>
            </w:pPr>
            <w:r w:rsidRPr="00565711">
              <w:rPr>
                <w:noProof/>
                <w:sz w:val="16"/>
                <w:szCs w:val="16"/>
              </w:rPr>
              <w:drawing>
                <wp:inline distT="0" distB="0" distL="0" distR="0" wp14:anchorId="1421A37F" wp14:editId="04BCCCD4">
                  <wp:extent cx="4197985" cy="882650"/>
                  <wp:effectExtent l="0" t="0" r="0" b="0"/>
                  <wp:docPr id="56"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rotWithShape="1">
                          <a:blip r:embed="rId42"/>
                          <a:srcRect b="59779"/>
                          <a:stretch/>
                        </pic:blipFill>
                        <pic:spPr bwMode="auto">
                          <a:xfrm>
                            <a:off x="0" y="0"/>
                            <a:ext cx="4198055" cy="882665"/>
                          </a:xfrm>
                          <a:prstGeom prst="rect">
                            <a:avLst/>
                          </a:prstGeom>
                          <a:ln>
                            <a:noFill/>
                          </a:ln>
                          <a:extLst>
                            <a:ext uri="{53640926-AAD7-44D8-BBD7-CCE9431645EC}">
                              <a14:shadowObscured xmlns:a14="http://schemas.microsoft.com/office/drawing/2010/main"/>
                            </a:ext>
                          </a:extLst>
                        </pic:spPr>
                      </pic:pic>
                    </a:graphicData>
                  </a:graphic>
                </wp:inline>
              </w:drawing>
            </w:r>
          </w:p>
        </w:tc>
        <w:tc>
          <w:tcPr>
            <w:tcW w:w="1054" w:type="dxa"/>
          </w:tcPr>
          <w:p w14:paraId="7B4981E0" w14:textId="66C93FFC" w:rsidR="00C06261" w:rsidRDefault="00C06261" w:rsidP="0048344E">
            <w:pPr>
              <w:spacing w:after="0" w:line="240" w:lineRule="auto"/>
              <w:jc w:val="left"/>
              <w:rPr>
                <w:sz w:val="16"/>
                <w:szCs w:val="16"/>
              </w:rPr>
            </w:pPr>
            <w:r w:rsidRPr="00565711">
              <w:rPr>
                <w:sz w:val="16"/>
                <w:szCs w:val="16"/>
              </w:rPr>
              <w:t xml:space="preserve">FCA = </w:t>
            </w:r>
            <w:r w:rsidR="00565711">
              <w:rPr>
                <w:sz w:val="16"/>
                <w:szCs w:val="16"/>
              </w:rPr>
              <w:t>0.025</w:t>
            </w:r>
            <w:r w:rsidR="00EE70D5">
              <w:rPr>
                <w:sz w:val="16"/>
                <w:szCs w:val="16"/>
              </w:rPr>
              <w:t xml:space="preserve"> inch</w:t>
            </w:r>
          </w:p>
          <w:p w14:paraId="12E5330C" w14:textId="77777777" w:rsidR="00EE70D5" w:rsidRPr="00565711" w:rsidRDefault="00EE70D5" w:rsidP="0048344E">
            <w:pPr>
              <w:spacing w:after="0" w:line="240" w:lineRule="auto"/>
              <w:jc w:val="left"/>
              <w:rPr>
                <w:sz w:val="16"/>
                <w:szCs w:val="16"/>
              </w:rPr>
            </w:pPr>
          </w:p>
          <w:p w14:paraId="779210EA" w14:textId="2A1F6EAA" w:rsidR="00C06261" w:rsidRDefault="00C06261" w:rsidP="0048344E">
            <w:pPr>
              <w:spacing w:after="0" w:line="240" w:lineRule="auto"/>
              <w:jc w:val="left"/>
              <w:rPr>
                <w:sz w:val="16"/>
                <w:szCs w:val="16"/>
              </w:rPr>
            </w:pPr>
            <w:proofErr w:type="spellStart"/>
            <w:r w:rsidRPr="00565711">
              <w:rPr>
                <w:sz w:val="16"/>
                <w:szCs w:val="16"/>
              </w:rPr>
              <w:t>FCA</w:t>
            </w:r>
            <w:r w:rsidRPr="00565711">
              <w:rPr>
                <w:sz w:val="16"/>
                <w:szCs w:val="16"/>
                <w:vertAlign w:val="subscript"/>
              </w:rPr>
              <w:t>ml</w:t>
            </w:r>
            <w:proofErr w:type="spellEnd"/>
            <w:r w:rsidRPr="00565711">
              <w:rPr>
                <w:sz w:val="16"/>
                <w:szCs w:val="16"/>
              </w:rPr>
              <w:t>=</w:t>
            </w:r>
            <w:r w:rsidR="00565711">
              <w:rPr>
                <w:sz w:val="16"/>
                <w:szCs w:val="16"/>
              </w:rPr>
              <w:t>0.10</w:t>
            </w:r>
            <w:r w:rsidR="00B16969">
              <w:rPr>
                <w:sz w:val="16"/>
                <w:szCs w:val="16"/>
              </w:rPr>
              <w:t>0</w:t>
            </w:r>
            <w:r w:rsidR="00EE70D5">
              <w:rPr>
                <w:sz w:val="16"/>
                <w:szCs w:val="16"/>
              </w:rPr>
              <w:t xml:space="preserve"> inch</w:t>
            </w:r>
          </w:p>
          <w:p w14:paraId="7DE40B2D" w14:textId="77777777" w:rsidR="00EE70D5" w:rsidRPr="00565711" w:rsidRDefault="00EE70D5" w:rsidP="0048344E">
            <w:pPr>
              <w:spacing w:after="0" w:line="240" w:lineRule="auto"/>
              <w:jc w:val="left"/>
              <w:rPr>
                <w:sz w:val="16"/>
                <w:szCs w:val="16"/>
              </w:rPr>
            </w:pPr>
          </w:p>
          <w:p w14:paraId="1559E809" w14:textId="1007D35E" w:rsidR="00C81ED4" w:rsidRPr="00565711" w:rsidRDefault="00C06261" w:rsidP="0048344E">
            <w:pPr>
              <w:spacing w:after="0" w:line="240" w:lineRule="auto"/>
              <w:jc w:val="left"/>
              <w:rPr>
                <w:sz w:val="16"/>
                <w:szCs w:val="16"/>
              </w:rPr>
            </w:pPr>
            <w:proofErr w:type="spellStart"/>
            <w:r w:rsidRPr="00565711">
              <w:rPr>
                <w:sz w:val="16"/>
                <w:szCs w:val="16"/>
              </w:rPr>
              <w:t>tc</w:t>
            </w:r>
            <w:proofErr w:type="spellEnd"/>
            <w:r w:rsidRPr="00565711">
              <w:rPr>
                <w:sz w:val="16"/>
                <w:szCs w:val="16"/>
              </w:rPr>
              <w:t xml:space="preserve"> = 0.609 inch</w:t>
            </w:r>
          </w:p>
        </w:tc>
        <w:tc>
          <w:tcPr>
            <w:tcW w:w="1469" w:type="dxa"/>
          </w:tcPr>
          <w:p w14:paraId="3527502D" w14:textId="77777777" w:rsidR="00C81ED4" w:rsidRPr="00565711" w:rsidRDefault="00C81ED4" w:rsidP="0048344E">
            <w:pPr>
              <w:spacing w:after="0" w:line="240" w:lineRule="auto"/>
              <w:jc w:val="left"/>
              <w:rPr>
                <w:sz w:val="16"/>
                <w:szCs w:val="16"/>
              </w:rPr>
            </w:pPr>
          </w:p>
        </w:tc>
      </w:tr>
      <w:tr w:rsidR="00FA21DA" w:rsidRPr="00565711" w14:paraId="6D7BCC7C" w14:textId="77777777" w:rsidTr="00565711">
        <w:tc>
          <w:tcPr>
            <w:tcW w:w="6827" w:type="dxa"/>
          </w:tcPr>
          <w:p w14:paraId="6D9AD2D0" w14:textId="1CC6BF27" w:rsidR="00FA21DA" w:rsidRPr="00565711" w:rsidRDefault="00FA21DA" w:rsidP="0048344E">
            <w:pPr>
              <w:spacing w:after="0" w:line="240" w:lineRule="auto"/>
              <w:jc w:val="left"/>
              <w:rPr>
                <w:noProof/>
                <w:sz w:val="16"/>
                <w:szCs w:val="16"/>
              </w:rPr>
            </w:pPr>
            <w:r w:rsidRPr="00565711">
              <w:rPr>
                <w:noProof/>
                <w:sz w:val="16"/>
                <w:szCs w:val="16"/>
              </w:rPr>
              <w:drawing>
                <wp:inline distT="0" distB="0" distL="0" distR="0" wp14:anchorId="0F9FEEA6" wp14:editId="75C03C2A">
                  <wp:extent cx="4196099" cy="406400"/>
                  <wp:effectExtent l="0" t="0" r="0" b="0"/>
                  <wp:docPr id="57"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rotWithShape="1">
                          <a:blip r:embed="rId42"/>
                          <a:srcRect t="39353" b="42120"/>
                          <a:stretch/>
                        </pic:blipFill>
                        <pic:spPr bwMode="auto">
                          <a:xfrm>
                            <a:off x="0" y="0"/>
                            <a:ext cx="4198055" cy="406589"/>
                          </a:xfrm>
                          <a:prstGeom prst="rect">
                            <a:avLst/>
                          </a:prstGeom>
                          <a:ln>
                            <a:noFill/>
                          </a:ln>
                          <a:extLst>
                            <a:ext uri="{53640926-AAD7-44D8-BBD7-CCE9431645EC}">
                              <a14:shadowObscured xmlns:a14="http://schemas.microsoft.com/office/drawing/2010/main"/>
                            </a:ext>
                          </a:extLst>
                        </pic:spPr>
                      </pic:pic>
                    </a:graphicData>
                  </a:graphic>
                </wp:inline>
              </w:drawing>
            </w:r>
          </w:p>
        </w:tc>
        <w:tc>
          <w:tcPr>
            <w:tcW w:w="1054" w:type="dxa"/>
          </w:tcPr>
          <w:p w14:paraId="38A26F39" w14:textId="77777777" w:rsidR="00FA21DA" w:rsidRDefault="00EA1B2C" w:rsidP="0048344E">
            <w:pPr>
              <w:spacing w:after="0" w:line="240" w:lineRule="auto"/>
              <w:jc w:val="left"/>
              <w:rPr>
                <w:sz w:val="16"/>
                <w:szCs w:val="16"/>
              </w:rPr>
            </w:pPr>
            <w:proofErr w:type="spellStart"/>
            <w:r>
              <w:rPr>
                <w:sz w:val="16"/>
                <w:szCs w:val="16"/>
              </w:rPr>
              <w:t>Tmm</w:t>
            </w:r>
            <w:proofErr w:type="spellEnd"/>
            <w:r>
              <w:rPr>
                <w:sz w:val="16"/>
                <w:szCs w:val="16"/>
              </w:rPr>
              <w:t xml:space="preserve"> = 0.488 inch</w:t>
            </w:r>
          </w:p>
          <w:p w14:paraId="49EC3635" w14:textId="3A614029" w:rsidR="00EA1B2C" w:rsidRDefault="00EA1B2C" w:rsidP="0048344E">
            <w:pPr>
              <w:spacing w:after="0" w:line="240" w:lineRule="auto"/>
              <w:jc w:val="left"/>
              <w:rPr>
                <w:sz w:val="16"/>
                <w:szCs w:val="16"/>
              </w:rPr>
            </w:pPr>
            <w:r>
              <w:rPr>
                <w:sz w:val="16"/>
                <w:szCs w:val="16"/>
              </w:rPr>
              <w:t>s = 9 inch</w:t>
            </w:r>
          </w:p>
          <w:p w14:paraId="5F7ECA36" w14:textId="77777777" w:rsidR="00EA1B2C" w:rsidRDefault="00EA1B2C" w:rsidP="0048344E">
            <w:pPr>
              <w:spacing w:after="0" w:line="240" w:lineRule="auto"/>
              <w:jc w:val="left"/>
              <w:rPr>
                <w:sz w:val="16"/>
                <w:szCs w:val="16"/>
              </w:rPr>
            </w:pPr>
          </w:p>
          <w:p w14:paraId="67966B7F" w14:textId="5DF14A57" w:rsidR="00EA1B2C" w:rsidRPr="00565711" w:rsidRDefault="00EA1B2C" w:rsidP="0048344E">
            <w:pPr>
              <w:spacing w:after="0" w:line="240" w:lineRule="auto"/>
              <w:jc w:val="left"/>
              <w:rPr>
                <w:sz w:val="16"/>
                <w:szCs w:val="16"/>
              </w:rPr>
            </w:pPr>
            <w:r>
              <w:rPr>
                <w:sz w:val="16"/>
                <w:szCs w:val="16"/>
              </w:rPr>
              <w:t>c = 4 inch</w:t>
            </w:r>
          </w:p>
        </w:tc>
        <w:tc>
          <w:tcPr>
            <w:tcW w:w="1469" w:type="dxa"/>
          </w:tcPr>
          <w:p w14:paraId="10A6E3BF" w14:textId="77777777" w:rsidR="00FA21DA" w:rsidRPr="00565711" w:rsidRDefault="00FA21DA" w:rsidP="0048344E">
            <w:pPr>
              <w:spacing w:after="0" w:line="240" w:lineRule="auto"/>
              <w:jc w:val="left"/>
              <w:rPr>
                <w:sz w:val="16"/>
                <w:szCs w:val="16"/>
              </w:rPr>
            </w:pPr>
          </w:p>
        </w:tc>
      </w:tr>
      <w:tr w:rsidR="00FA21DA" w:rsidRPr="00565711" w14:paraId="65F37CD2" w14:textId="77777777" w:rsidTr="00565711">
        <w:tc>
          <w:tcPr>
            <w:tcW w:w="6827" w:type="dxa"/>
          </w:tcPr>
          <w:p w14:paraId="561931E0" w14:textId="77777777" w:rsidR="00FA21DA" w:rsidRDefault="00FA21DA" w:rsidP="0048344E">
            <w:pPr>
              <w:spacing w:after="0" w:line="240" w:lineRule="auto"/>
              <w:jc w:val="left"/>
              <w:rPr>
                <w:noProof/>
                <w:sz w:val="16"/>
                <w:szCs w:val="16"/>
              </w:rPr>
            </w:pPr>
            <w:r w:rsidRPr="00565711">
              <w:rPr>
                <w:noProof/>
                <w:sz w:val="16"/>
                <w:szCs w:val="16"/>
              </w:rPr>
              <w:drawing>
                <wp:inline distT="0" distB="0" distL="0" distR="0" wp14:anchorId="52150874" wp14:editId="6FBD9B5F">
                  <wp:extent cx="4196099" cy="949325"/>
                  <wp:effectExtent l="0" t="0" r="0" b="3175"/>
                  <wp:docPr id="58"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rotWithShape="1">
                          <a:blip r:embed="rId42"/>
                          <a:srcRect t="56722"/>
                          <a:stretch/>
                        </pic:blipFill>
                        <pic:spPr bwMode="auto">
                          <a:xfrm>
                            <a:off x="0" y="0"/>
                            <a:ext cx="4198055" cy="949767"/>
                          </a:xfrm>
                          <a:prstGeom prst="rect">
                            <a:avLst/>
                          </a:prstGeom>
                          <a:ln>
                            <a:noFill/>
                          </a:ln>
                          <a:extLst>
                            <a:ext uri="{53640926-AAD7-44D8-BBD7-CCE9431645EC}">
                              <a14:shadowObscured xmlns:a14="http://schemas.microsoft.com/office/drawing/2010/main"/>
                            </a:ext>
                          </a:extLst>
                        </pic:spPr>
                      </pic:pic>
                    </a:graphicData>
                  </a:graphic>
                </wp:inline>
              </w:drawing>
            </w:r>
          </w:p>
          <w:p w14:paraId="1F9B2F4D" w14:textId="77777777" w:rsidR="006857CC" w:rsidRDefault="006857CC" w:rsidP="0048344E">
            <w:pPr>
              <w:spacing w:after="0" w:line="240" w:lineRule="auto"/>
              <w:jc w:val="left"/>
              <w:rPr>
                <w:noProof/>
                <w:sz w:val="16"/>
                <w:szCs w:val="16"/>
              </w:rPr>
            </w:pPr>
          </w:p>
          <w:p w14:paraId="39BACB83" w14:textId="334F1F63" w:rsidR="006857CC" w:rsidRPr="00565711" w:rsidRDefault="006857CC" w:rsidP="006857CC">
            <w:pPr>
              <w:spacing w:after="0" w:line="240" w:lineRule="auto"/>
              <w:jc w:val="center"/>
              <w:rPr>
                <w:noProof/>
                <w:sz w:val="16"/>
                <w:szCs w:val="16"/>
              </w:rPr>
            </w:pPr>
            <w:r w:rsidRPr="006857CC">
              <w:rPr>
                <w:noProof/>
                <w:sz w:val="16"/>
                <w:szCs w:val="16"/>
              </w:rPr>
              <w:drawing>
                <wp:inline distT="0" distB="0" distL="0" distR="0" wp14:anchorId="7D73DF48" wp14:editId="705D0A2B">
                  <wp:extent cx="2396721" cy="3108960"/>
                  <wp:effectExtent l="0" t="0" r="3810" b="0"/>
                  <wp:docPr id="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3"/>
                          <a:stretch>
                            <a:fillRect/>
                          </a:stretch>
                        </pic:blipFill>
                        <pic:spPr>
                          <a:xfrm>
                            <a:off x="0" y="0"/>
                            <a:ext cx="2396721" cy="3108960"/>
                          </a:xfrm>
                          <a:prstGeom prst="rect">
                            <a:avLst/>
                          </a:prstGeom>
                        </pic:spPr>
                      </pic:pic>
                    </a:graphicData>
                  </a:graphic>
                </wp:inline>
              </w:drawing>
            </w:r>
          </w:p>
        </w:tc>
        <w:tc>
          <w:tcPr>
            <w:tcW w:w="1054" w:type="dxa"/>
          </w:tcPr>
          <w:p w14:paraId="276204E3" w14:textId="77777777" w:rsidR="00FA21DA" w:rsidRDefault="000C270B" w:rsidP="0048344E">
            <w:pPr>
              <w:spacing w:after="0" w:line="240" w:lineRule="auto"/>
              <w:jc w:val="left"/>
              <w:rPr>
                <w:sz w:val="16"/>
                <w:szCs w:val="16"/>
              </w:rPr>
            </w:pPr>
            <w:proofErr w:type="spellStart"/>
            <w:r>
              <w:rPr>
                <w:sz w:val="16"/>
                <w:szCs w:val="16"/>
              </w:rPr>
              <w:t>Rt</w:t>
            </w:r>
            <w:proofErr w:type="spellEnd"/>
            <w:r>
              <w:rPr>
                <w:sz w:val="16"/>
                <w:szCs w:val="16"/>
              </w:rPr>
              <w:t xml:space="preserve"> = 0.637</w:t>
            </w:r>
          </w:p>
          <w:p w14:paraId="76624AF5" w14:textId="77777777" w:rsidR="000C270B" w:rsidRDefault="000C270B" w:rsidP="0048344E">
            <w:pPr>
              <w:spacing w:after="0" w:line="240" w:lineRule="auto"/>
              <w:jc w:val="left"/>
              <w:rPr>
                <w:sz w:val="16"/>
                <w:szCs w:val="16"/>
              </w:rPr>
            </w:pPr>
          </w:p>
          <w:p w14:paraId="4E1E4033" w14:textId="31791341" w:rsidR="000C270B" w:rsidRPr="00565711" w:rsidRDefault="000C270B" w:rsidP="0048344E">
            <w:pPr>
              <w:spacing w:after="0" w:line="240" w:lineRule="auto"/>
              <w:jc w:val="left"/>
              <w:rPr>
                <w:sz w:val="16"/>
                <w:szCs w:val="16"/>
              </w:rPr>
            </w:pPr>
            <w:r>
              <w:rPr>
                <w:rFonts w:ascii="Haettenschweiler" w:hAnsi="Haettenschweiler"/>
                <w:sz w:val="16"/>
                <w:szCs w:val="16"/>
              </w:rPr>
              <w:t xml:space="preserve"> </w:t>
            </w:r>
            <w:r>
              <w:rPr>
                <w:sz w:val="16"/>
                <w:szCs w:val="16"/>
              </w:rPr>
              <w:t>Lambda = 4.286</w:t>
            </w:r>
          </w:p>
        </w:tc>
        <w:tc>
          <w:tcPr>
            <w:tcW w:w="1469" w:type="dxa"/>
          </w:tcPr>
          <w:p w14:paraId="7991B5AC" w14:textId="77777777" w:rsidR="00FA21DA" w:rsidRPr="00565711" w:rsidRDefault="00FA21DA" w:rsidP="0048344E">
            <w:pPr>
              <w:spacing w:after="0" w:line="240" w:lineRule="auto"/>
              <w:jc w:val="left"/>
              <w:rPr>
                <w:sz w:val="16"/>
                <w:szCs w:val="16"/>
              </w:rPr>
            </w:pPr>
          </w:p>
        </w:tc>
      </w:tr>
      <w:tr w:rsidR="000C270B" w:rsidRPr="00565711" w14:paraId="0AAAA1F1" w14:textId="77777777" w:rsidTr="00565711">
        <w:tc>
          <w:tcPr>
            <w:tcW w:w="6827" w:type="dxa"/>
          </w:tcPr>
          <w:p w14:paraId="12E05F72" w14:textId="0BA3E908" w:rsidR="000C270B" w:rsidRPr="00565711" w:rsidRDefault="000C270B" w:rsidP="0048344E">
            <w:pPr>
              <w:spacing w:after="0" w:line="240" w:lineRule="auto"/>
              <w:jc w:val="left"/>
              <w:rPr>
                <w:noProof/>
                <w:sz w:val="16"/>
                <w:szCs w:val="16"/>
              </w:rPr>
            </w:pPr>
            <w:r w:rsidRPr="000C270B">
              <w:rPr>
                <w:noProof/>
                <w:sz w:val="16"/>
                <w:szCs w:val="16"/>
              </w:rPr>
              <w:lastRenderedPageBreak/>
              <w:drawing>
                <wp:inline distT="0" distB="0" distL="0" distR="0" wp14:anchorId="0531CAE0" wp14:editId="185C73F7">
                  <wp:extent cx="4149090" cy="1080655"/>
                  <wp:effectExtent l="0" t="0" r="381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52727"/>
                          <a:stretch/>
                        </pic:blipFill>
                        <pic:spPr bwMode="auto">
                          <a:xfrm>
                            <a:off x="0" y="0"/>
                            <a:ext cx="4149143" cy="10806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54" w:type="dxa"/>
          </w:tcPr>
          <w:p w14:paraId="3EFFB3B4" w14:textId="77777777" w:rsidR="000C270B" w:rsidRDefault="000C270B" w:rsidP="0048344E">
            <w:pPr>
              <w:spacing w:after="0" w:line="240" w:lineRule="auto"/>
              <w:jc w:val="left"/>
              <w:rPr>
                <w:sz w:val="16"/>
                <w:szCs w:val="16"/>
              </w:rPr>
            </w:pPr>
          </w:p>
          <w:p w14:paraId="3426C180" w14:textId="77777777" w:rsidR="000C270B" w:rsidRDefault="00C81AC2" w:rsidP="0048344E">
            <w:pPr>
              <w:spacing w:after="0" w:line="240" w:lineRule="auto"/>
              <w:jc w:val="left"/>
              <w:rPr>
                <w:sz w:val="16"/>
                <w:szCs w:val="16"/>
              </w:rPr>
            </w:pPr>
            <w:r>
              <w:rPr>
                <w:sz w:val="16"/>
                <w:szCs w:val="16"/>
              </w:rPr>
              <w:t>True</w:t>
            </w:r>
          </w:p>
          <w:p w14:paraId="4527C8A8" w14:textId="77777777" w:rsidR="00C81AC2" w:rsidRDefault="00C81AC2" w:rsidP="0048344E">
            <w:pPr>
              <w:spacing w:after="0" w:line="240" w:lineRule="auto"/>
              <w:jc w:val="left"/>
              <w:rPr>
                <w:sz w:val="16"/>
                <w:szCs w:val="16"/>
              </w:rPr>
            </w:pPr>
          </w:p>
          <w:p w14:paraId="44BA4DEA" w14:textId="2249AE20" w:rsidR="00C81AC2" w:rsidRDefault="00C81AC2" w:rsidP="0048344E">
            <w:pPr>
              <w:spacing w:after="0" w:line="240" w:lineRule="auto"/>
              <w:jc w:val="left"/>
              <w:rPr>
                <w:sz w:val="16"/>
                <w:szCs w:val="16"/>
              </w:rPr>
            </w:pPr>
            <w:r>
              <w:rPr>
                <w:sz w:val="16"/>
                <w:szCs w:val="16"/>
              </w:rPr>
              <w:t>True</w:t>
            </w:r>
          </w:p>
        </w:tc>
        <w:tc>
          <w:tcPr>
            <w:tcW w:w="1469" w:type="dxa"/>
          </w:tcPr>
          <w:p w14:paraId="3A4BD802" w14:textId="77777777" w:rsidR="000C270B" w:rsidRPr="00565711" w:rsidRDefault="000C270B" w:rsidP="0048344E">
            <w:pPr>
              <w:spacing w:after="0" w:line="240" w:lineRule="auto"/>
              <w:jc w:val="left"/>
              <w:rPr>
                <w:sz w:val="16"/>
                <w:szCs w:val="16"/>
              </w:rPr>
            </w:pPr>
          </w:p>
        </w:tc>
      </w:tr>
      <w:tr w:rsidR="00BF7EFB" w:rsidRPr="00565711" w14:paraId="49AFA275" w14:textId="77777777" w:rsidTr="00565711">
        <w:tc>
          <w:tcPr>
            <w:tcW w:w="6827" w:type="dxa"/>
          </w:tcPr>
          <w:p w14:paraId="2A9AA2EE" w14:textId="55F167F9" w:rsidR="00BF7EFB" w:rsidRPr="000C270B" w:rsidRDefault="00BF7EFB" w:rsidP="0048344E">
            <w:pPr>
              <w:spacing w:after="0" w:line="240" w:lineRule="auto"/>
              <w:jc w:val="left"/>
              <w:rPr>
                <w:noProof/>
                <w:sz w:val="16"/>
                <w:szCs w:val="16"/>
              </w:rPr>
            </w:pPr>
            <w:r w:rsidRPr="000C270B">
              <w:rPr>
                <w:noProof/>
                <w:sz w:val="16"/>
                <w:szCs w:val="16"/>
              </w:rPr>
              <w:drawing>
                <wp:inline distT="0" distB="0" distL="0" distR="0" wp14:anchorId="30833F60" wp14:editId="362304F7">
                  <wp:extent cx="4147934" cy="961901"/>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46235" b="11675"/>
                          <a:stretch/>
                        </pic:blipFill>
                        <pic:spPr bwMode="auto">
                          <a:xfrm>
                            <a:off x="0" y="0"/>
                            <a:ext cx="4149143" cy="9621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54" w:type="dxa"/>
          </w:tcPr>
          <w:p w14:paraId="096942CE" w14:textId="68F4020C" w:rsidR="00BF7EFB" w:rsidRDefault="00BF7EFB" w:rsidP="0048344E">
            <w:pPr>
              <w:spacing w:after="0" w:line="240" w:lineRule="auto"/>
              <w:jc w:val="left"/>
              <w:rPr>
                <w:sz w:val="16"/>
                <w:szCs w:val="16"/>
              </w:rPr>
            </w:pPr>
            <w:r>
              <w:rPr>
                <w:sz w:val="16"/>
                <w:szCs w:val="16"/>
              </w:rPr>
              <w:t>Not required</w:t>
            </w:r>
          </w:p>
        </w:tc>
        <w:tc>
          <w:tcPr>
            <w:tcW w:w="1469" w:type="dxa"/>
          </w:tcPr>
          <w:p w14:paraId="2634911C" w14:textId="77777777" w:rsidR="00BF7EFB" w:rsidRPr="00565711" w:rsidRDefault="00BF7EFB" w:rsidP="0048344E">
            <w:pPr>
              <w:spacing w:after="0" w:line="240" w:lineRule="auto"/>
              <w:jc w:val="left"/>
              <w:rPr>
                <w:sz w:val="16"/>
                <w:szCs w:val="16"/>
              </w:rPr>
            </w:pPr>
          </w:p>
        </w:tc>
      </w:tr>
      <w:tr w:rsidR="00BF7EFB" w:rsidRPr="00565711" w14:paraId="3802C91C" w14:textId="77777777" w:rsidTr="00565711">
        <w:tc>
          <w:tcPr>
            <w:tcW w:w="6827" w:type="dxa"/>
          </w:tcPr>
          <w:p w14:paraId="5A83F5CC" w14:textId="292E99B8" w:rsidR="00BF7EFB" w:rsidRPr="000C270B" w:rsidRDefault="00BF7EFB" w:rsidP="0048344E">
            <w:pPr>
              <w:spacing w:after="0" w:line="240" w:lineRule="auto"/>
              <w:jc w:val="left"/>
              <w:rPr>
                <w:noProof/>
                <w:sz w:val="16"/>
                <w:szCs w:val="16"/>
              </w:rPr>
            </w:pPr>
            <w:r w:rsidRPr="000C270B">
              <w:rPr>
                <w:noProof/>
                <w:sz w:val="16"/>
                <w:szCs w:val="16"/>
              </w:rPr>
              <w:drawing>
                <wp:inline distT="0" distB="0" distL="0" distR="0" wp14:anchorId="7BCBEEA6" wp14:editId="05527273">
                  <wp:extent cx="4147275" cy="302260"/>
                  <wp:effectExtent l="0" t="0" r="5715"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86773" b="-1"/>
                          <a:stretch/>
                        </pic:blipFill>
                        <pic:spPr bwMode="auto">
                          <a:xfrm>
                            <a:off x="0" y="0"/>
                            <a:ext cx="4149143" cy="30239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54" w:type="dxa"/>
          </w:tcPr>
          <w:p w14:paraId="1379763E" w14:textId="77777777" w:rsidR="00BF7EFB" w:rsidRDefault="00BF7EFB" w:rsidP="0048344E">
            <w:pPr>
              <w:spacing w:after="0" w:line="240" w:lineRule="auto"/>
              <w:jc w:val="left"/>
              <w:rPr>
                <w:sz w:val="16"/>
                <w:szCs w:val="16"/>
              </w:rPr>
            </w:pPr>
          </w:p>
        </w:tc>
        <w:tc>
          <w:tcPr>
            <w:tcW w:w="1469" w:type="dxa"/>
          </w:tcPr>
          <w:p w14:paraId="35B9E7EA" w14:textId="77777777" w:rsidR="00BF7EFB" w:rsidRPr="00565711" w:rsidRDefault="00BF7EFB" w:rsidP="0048344E">
            <w:pPr>
              <w:spacing w:after="0" w:line="240" w:lineRule="auto"/>
              <w:jc w:val="left"/>
              <w:rPr>
                <w:sz w:val="16"/>
                <w:szCs w:val="16"/>
              </w:rPr>
            </w:pPr>
          </w:p>
        </w:tc>
      </w:tr>
      <w:tr w:rsidR="00E737F7" w:rsidRPr="00565711" w14:paraId="0BEFAC3C" w14:textId="77777777" w:rsidTr="00565711">
        <w:tc>
          <w:tcPr>
            <w:tcW w:w="6827" w:type="dxa"/>
          </w:tcPr>
          <w:p w14:paraId="7702BC77" w14:textId="004D0686" w:rsidR="00E737F7" w:rsidRPr="000C270B" w:rsidRDefault="00E737F7" w:rsidP="0048344E">
            <w:pPr>
              <w:spacing w:after="0" w:line="240" w:lineRule="auto"/>
              <w:jc w:val="left"/>
              <w:rPr>
                <w:noProof/>
                <w:sz w:val="16"/>
                <w:szCs w:val="16"/>
              </w:rPr>
            </w:pPr>
            <w:r w:rsidRPr="00E737F7">
              <w:rPr>
                <w:noProof/>
                <w:sz w:val="16"/>
                <w:szCs w:val="16"/>
              </w:rPr>
              <w:drawing>
                <wp:inline distT="0" distB="0" distL="0" distR="0" wp14:anchorId="25FFE513" wp14:editId="16159C48">
                  <wp:extent cx="4422600" cy="1920240"/>
                  <wp:effectExtent l="0" t="0" r="0" b="3810"/>
                  <wp:docPr id="6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5"/>
                          <a:stretch>
                            <a:fillRect/>
                          </a:stretch>
                        </pic:blipFill>
                        <pic:spPr>
                          <a:xfrm>
                            <a:off x="0" y="0"/>
                            <a:ext cx="4422600" cy="1920240"/>
                          </a:xfrm>
                          <a:prstGeom prst="rect">
                            <a:avLst/>
                          </a:prstGeom>
                        </pic:spPr>
                      </pic:pic>
                    </a:graphicData>
                  </a:graphic>
                </wp:inline>
              </w:drawing>
            </w:r>
          </w:p>
        </w:tc>
        <w:tc>
          <w:tcPr>
            <w:tcW w:w="1054" w:type="dxa"/>
          </w:tcPr>
          <w:p w14:paraId="13B7ECD0" w14:textId="77777777" w:rsidR="00E737F7" w:rsidRDefault="006857CC" w:rsidP="0048344E">
            <w:pPr>
              <w:spacing w:after="0" w:line="240" w:lineRule="auto"/>
              <w:jc w:val="left"/>
              <w:rPr>
                <w:sz w:val="16"/>
                <w:szCs w:val="16"/>
              </w:rPr>
            </w:pPr>
            <w:r>
              <w:rPr>
                <w:sz w:val="16"/>
                <w:szCs w:val="16"/>
              </w:rPr>
              <w:t>RSF = 0.743</w:t>
            </w:r>
          </w:p>
          <w:p w14:paraId="12049DBD" w14:textId="6830B8B7" w:rsidR="006857CC" w:rsidRDefault="006857CC" w:rsidP="0048344E">
            <w:pPr>
              <w:spacing w:after="0" w:line="240" w:lineRule="auto"/>
              <w:jc w:val="left"/>
              <w:rPr>
                <w:sz w:val="16"/>
                <w:szCs w:val="16"/>
              </w:rPr>
            </w:pPr>
            <w:proofErr w:type="spellStart"/>
            <w:r>
              <w:rPr>
                <w:sz w:val="16"/>
                <w:szCs w:val="16"/>
              </w:rPr>
              <w:t>RSFa</w:t>
            </w:r>
            <w:proofErr w:type="spellEnd"/>
            <w:r>
              <w:rPr>
                <w:sz w:val="16"/>
                <w:szCs w:val="16"/>
              </w:rPr>
              <w:t xml:space="preserve"> = 0.90</w:t>
            </w:r>
          </w:p>
          <w:p w14:paraId="3F052568" w14:textId="015D5A19" w:rsidR="006857CC" w:rsidRDefault="006857CC" w:rsidP="0048344E">
            <w:pPr>
              <w:spacing w:after="0" w:line="240" w:lineRule="auto"/>
              <w:jc w:val="left"/>
              <w:rPr>
                <w:sz w:val="16"/>
                <w:szCs w:val="16"/>
              </w:rPr>
            </w:pPr>
            <w:r>
              <w:rPr>
                <w:sz w:val="16"/>
                <w:szCs w:val="16"/>
              </w:rPr>
              <w:t>MAWP</w:t>
            </w:r>
            <w:r w:rsidRPr="006857CC">
              <w:rPr>
                <w:sz w:val="16"/>
                <w:szCs w:val="16"/>
                <w:vertAlign w:val="subscript"/>
              </w:rPr>
              <w:t>R</w:t>
            </w:r>
            <w:r>
              <w:rPr>
                <w:sz w:val="16"/>
                <w:szCs w:val="16"/>
              </w:rPr>
              <w:t xml:space="preserve"> = RSF/</w:t>
            </w:r>
            <w:proofErr w:type="spellStart"/>
            <w:r>
              <w:rPr>
                <w:sz w:val="16"/>
                <w:szCs w:val="16"/>
              </w:rPr>
              <w:t>RSFa</w:t>
            </w:r>
            <w:proofErr w:type="spellEnd"/>
            <w:r>
              <w:rPr>
                <w:sz w:val="16"/>
                <w:szCs w:val="16"/>
              </w:rPr>
              <w:t xml:space="preserve"> * MAWP</w:t>
            </w:r>
          </w:p>
        </w:tc>
        <w:tc>
          <w:tcPr>
            <w:tcW w:w="1469" w:type="dxa"/>
          </w:tcPr>
          <w:p w14:paraId="4378CA24" w14:textId="77777777" w:rsidR="00E737F7" w:rsidRPr="00565711" w:rsidRDefault="00E737F7" w:rsidP="0048344E">
            <w:pPr>
              <w:spacing w:after="0" w:line="240" w:lineRule="auto"/>
              <w:jc w:val="left"/>
              <w:rPr>
                <w:sz w:val="16"/>
                <w:szCs w:val="16"/>
              </w:rPr>
            </w:pPr>
          </w:p>
        </w:tc>
      </w:tr>
      <w:tr w:rsidR="00332FE6" w:rsidRPr="00565711" w14:paraId="45051008" w14:textId="77777777" w:rsidTr="00565711">
        <w:tc>
          <w:tcPr>
            <w:tcW w:w="6827" w:type="dxa"/>
          </w:tcPr>
          <w:p w14:paraId="060B15A5" w14:textId="35E46BD6" w:rsidR="00332FE6" w:rsidRPr="00140DB3" w:rsidRDefault="00140DB3" w:rsidP="0048344E">
            <w:pPr>
              <w:spacing w:after="0" w:line="240" w:lineRule="auto"/>
              <w:jc w:val="left"/>
              <w:rPr>
                <w:b/>
                <w:noProof/>
                <w:sz w:val="24"/>
                <w:szCs w:val="16"/>
              </w:rPr>
            </w:pPr>
            <w:r w:rsidRPr="00140DB3">
              <w:rPr>
                <w:b/>
                <w:noProof/>
                <w:sz w:val="24"/>
                <w:szCs w:val="16"/>
              </w:rPr>
              <w:t>For Level 2</w:t>
            </w:r>
          </w:p>
        </w:tc>
        <w:tc>
          <w:tcPr>
            <w:tcW w:w="1054" w:type="dxa"/>
          </w:tcPr>
          <w:p w14:paraId="724A0366" w14:textId="77777777" w:rsidR="00332FE6" w:rsidRDefault="00332FE6" w:rsidP="0048344E">
            <w:pPr>
              <w:spacing w:after="0" w:line="240" w:lineRule="auto"/>
              <w:jc w:val="left"/>
              <w:rPr>
                <w:sz w:val="16"/>
                <w:szCs w:val="16"/>
              </w:rPr>
            </w:pPr>
          </w:p>
        </w:tc>
        <w:tc>
          <w:tcPr>
            <w:tcW w:w="1469" w:type="dxa"/>
          </w:tcPr>
          <w:p w14:paraId="1C71638E" w14:textId="77777777" w:rsidR="00332FE6" w:rsidRPr="00565711" w:rsidRDefault="00332FE6" w:rsidP="0048344E">
            <w:pPr>
              <w:spacing w:after="0" w:line="240" w:lineRule="auto"/>
              <w:jc w:val="left"/>
              <w:rPr>
                <w:sz w:val="16"/>
                <w:szCs w:val="16"/>
              </w:rPr>
            </w:pPr>
          </w:p>
        </w:tc>
      </w:tr>
      <w:tr w:rsidR="00140DB3" w:rsidRPr="00565711" w14:paraId="2DCA2E87" w14:textId="77777777" w:rsidTr="00565711">
        <w:tc>
          <w:tcPr>
            <w:tcW w:w="6827" w:type="dxa"/>
          </w:tcPr>
          <w:p w14:paraId="4067CF3A" w14:textId="77777777" w:rsidR="00140DB3" w:rsidRDefault="00140DB3" w:rsidP="0048344E">
            <w:pPr>
              <w:spacing w:after="0" w:line="240" w:lineRule="auto"/>
              <w:jc w:val="left"/>
              <w:rPr>
                <w:noProof/>
                <w:sz w:val="16"/>
                <w:szCs w:val="16"/>
              </w:rPr>
            </w:pPr>
          </w:p>
          <w:p w14:paraId="2FAC9558" w14:textId="16918312" w:rsidR="00140DB3" w:rsidRDefault="00B15612" w:rsidP="0048344E">
            <w:pPr>
              <w:spacing w:after="0" w:line="240" w:lineRule="auto"/>
              <w:jc w:val="left"/>
              <w:rPr>
                <w:noProof/>
                <w:sz w:val="16"/>
                <w:szCs w:val="16"/>
              </w:rPr>
            </w:pPr>
            <w:r>
              <w:rPr>
                <w:noProof/>
                <w:sz w:val="16"/>
                <w:szCs w:val="16"/>
              </w:rPr>
              <w:t>TBA</w:t>
            </w:r>
          </w:p>
        </w:tc>
        <w:tc>
          <w:tcPr>
            <w:tcW w:w="1054" w:type="dxa"/>
          </w:tcPr>
          <w:p w14:paraId="0AEA0F50" w14:textId="77777777" w:rsidR="00140DB3" w:rsidRDefault="00140DB3" w:rsidP="0048344E">
            <w:pPr>
              <w:spacing w:after="0" w:line="240" w:lineRule="auto"/>
              <w:jc w:val="left"/>
              <w:rPr>
                <w:sz w:val="16"/>
                <w:szCs w:val="16"/>
              </w:rPr>
            </w:pPr>
          </w:p>
        </w:tc>
        <w:tc>
          <w:tcPr>
            <w:tcW w:w="1469" w:type="dxa"/>
          </w:tcPr>
          <w:p w14:paraId="505A2855" w14:textId="77777777" w:rsidR="00140DB3" w:rsidRPr="00565711" w:rsidRDefault="00140DB3" w:rsidP="0048344E">
            <w:pPr>
              <w:spacing w:after="0" w:line="240" w:lineRule="auto"/>
              <w:jc w:val="left"/>
              <w:rPr>
                <w:sz w:val="16"/>
                <w:szCs w:val="16"/>
              </w:rPr>
            </w:pPr>
          </w:p>
        </w:tc>
      </w:tr>
    </w:tbl>
    <w:p w14:paraId="3816367F" w14:textId="4DDA2770" w:rsidR="006174A2" w:rsidRPr="00156AE4" w:rsidRDefault="006174A2" w:rsidP="0048344E">
      <w:pPr>
        <w:spacing w:after="0" w:line="240" w:lineRule="auto"/>
        <w:jc w:val="left"/>
      </w:pPr>
    </w:p>
    <w:p w14:paraId="473572CA" w14:textId="77777777" w:rsidR="006174A2" w:rsidRPr="00156AE4" w:rsidRDefault="006174A2" w:rsidP="0048344E">
      <w:pPr>
        <w:spacing w:after="0" w:line="240" w:lineRule="auto"/>
        <w:jc w:val="left"/>
        <w:rPr>
          <w:b/>
        </w:rPr>
      </w:pPr>
    </w:p>
    <w:p w14:paraId="68818240" w14:textId="77777777" w:rsidR="006174A2" w:rsidRPr="00156AE4" w:rsidRDefault="006174A2" w:rsidP="0048344E">
      <w:pPr>
        <w:spacing w:after="0" w:line="240" w:lineRule="auto"/>
        <w:jc w:val="left"/>
        <w:rPr>
          <w:b/>
        </w:rPr>
      </w:pPr>
    </w:p>
    <w:p w14:paraId="455B3658" w14:textId="77777777" w:rsidR="006174A2" w:rsidRPr="00156AE4" w:rsidRDefault="006174A2" w:rsidP="0048344E">
      <w:pPr>
        <w:spacing w:after="0" w:line="240" w:lineRule="auto"/>
        <w:jc w:val="left"/>
        <w:rPr>
          <w:b/>
        </w:rPr>
      </w:pPr>
    </w:p>
    <w:p w14:paraId="57409AFE" w14:textId="77777777" w:rsidR="006174A2" w:rsidRPr="00156AE4" w:rsidRDefault="006174A2" w:rsidP="0048344E">
      <w:pPr>
        <w:spacing w:after="0" w:line="240" w:lineRule="auto"/>
        <w:jc w:val="left"/>
        <w:rPr>
          <w:b/>
        </w:rPr>
      </w:pPr>
    </w:p>
    <w:p w14:paraId="6486F7FC" w14:textId="77777777" w:rsidR="006174A2" w:rsidRPr="00156AE4" w:rsidRDefault="006174A2" w:rsidP="0048344E">
      <w:pPr>
        <w:spacing w:after="0" w:line="240" w:lineRule="auto"/>
        <w:jc w:val="left"/>
        <w:rPr>
          <w:b/>
        </w:rPr>
      </w:pPr>
    </w:p>
    <w:p w14:paraId="28E46619" w14:textId="77777777" w:rsidR="006174A2" w:rsidRPr="00156AE4" w:rsidRDefault="006174A2" w:rsidP="0048344E">
      <w:pPr>
        <w:spacing w:after="0" w:line="240" w:lineRule="auto"/>
        <w:jc w:val="left"/>
        <w:rPr>
          <w:b/>
        </w:rPr>
      </w:pPr>
    </w:p>
    <w:p w14:paraId="3DD18714" w14:textId="77777777" w:rsidR="006174A2" w:rsidRPr="00156AE4" w:rsidRDefault="006174A2" w:rsidP="0048344E">
      <w:pPr>
        <w:spacing w:after="0" w:line="240" w:lineRule="auto"/>
        <w:jc w:val="left"/>
        <w:rPr>
          <w:b/>
        </w:rPr>
      </w:pPr>
    </w:p>
    <w:p w14:paraId="43C2AFD4" w14:textId="77777777" w:rsidR="006174A2" w:rsidRDefault="006174A2">
      <w:pPr>
        <w:spacing w:after="0" w:line="240" w:lineRule="auto"/>
        <w:jc w:val="left"/>
        <w:rPr>
          <w:rFonts w:ascii="Cambria" w:eastAsia="Times New Roman" w:hAnsi="Cambria"/>
          <w:b/>
          <w:bCs/>
          <w:color w:val="365F91"/>
          <w:sz w:val="28"/>
          <w:szCs w:val="28"/>
        </w:rPr>
      </w:pPr>
      <w:r>
        <w:br w:type="page"/>
      </w:r>
    </w:p>
    <w:p w14:paraId="0FDA9718" w14:textId="494A2F90" w:rsidR="006174A2" w:rsidRDefault="007F385E" w:rsidP="006174A2">
      <w:pPr>
        <w:pStyle w:val="appendixtitlesubhead"/>
      </w:pPr>
      <w:bookmarkStart w:id="411" w:name="_Ref530331593"/>
      <w:bookmarkStart w:id="412" w:name="_Toc530401131"/>
      <w:commentRangeStart w:id="413"/>
      <w:del w:id="414" w:author="Prahlad Enuganti" w:date="2018-11-20T14:42:00Z">
        <w:r w:rsidDel="00107437">
          <w:lastRenderedPageBreak/>
          <w:delText xml:space="preserve">Measured Data </w:delText>
        </w:r>
      </w:del>
      <w:r>
        <w:t>Comparison</w:t>
      </w:r>
      <w:del w:id="415" w:author="Prahlad Enuganti" w:date="2018-11-20T14:42:00Z">
        <w:r w:rsidDel="00107437">
          <w:delText xml:space="preserve">, </w:delText>
        </w:r>
      </w:del>
      <w:ins w:id="416" w:author="Prahlad Enuganti" w:date="2018-11-20T14:42:00Z">
        <w:r w:rsidR="00107437">
          <w:t xml:space="preserve"> of</w:t>
        </w:r>
        <w:r w:rsidR="00107437">
          <w:t xml:space="preserve"> </w:t>
        </w:r>
      </w:ins>
      <w:r>
        <w:t>PEC and UT</w:t>
      </w:r>
      <w:bookmarkEnd w:id="411"/>
      <w:bookmarkEnd w:id="412"/>
      <w:ins w:id="417" w:author="Prahlad Enuganti" w:date="2018-11-20T14:42:00Z">
        <w:r w:rsidR="00107437">
          <w:t xml:space="preserve"> Data</w:t>
        </w:r>
        <w:commentRangeEnd w:id="413"/>
        <w:r w:rsidR="00107437">
          <w:rPr>
            <w:rStyle w:val="CommentReference"/>
            <w:rFonts w:ascii="Calibri" w:eastAsia="Calibri" w:hAnsi="Calibri"/>
            <w:b w:val="0"/>
            <w:bCs w:val="0"/>
            <w:color w:val="auto"/>
          </w:rPr>
          <w:commentReference w:id="413"/>
        </w:r>
      </w:ins>
    </w:p>
    <w:p w14:paraId="1B58046E" w14:textId="1C2BCEF6" w:rsidR="00EC55A4" w:rsidRDefault="0091573F" w:rsidP="0091573F">
      <w:r>
        <w:t xml:space="preserve">The </w:t>
      </w:r>
      <w:r w:rsidR="00EC55A4">
        <w:t xml:space="preserve">following </w:t>
      </w:r>
      <w:r>
        <w:t xml:space="preserve">measured </w:t>
      </w:r>
      <w:r w:rsidR="00EC55A4">
        <w:t xml:space="preserve">thickness </w:t>
      </w:r>
      <w:r>
        <w:t xml:space="preserve">data </w:t>
      </w:r>
      <w:r w:rsidR="005804B2">
        <w:t xml:space="preserve">are given </w:t>
      </w:r>
      <w:r>
        <w:t>in this section</w:t>
      </w:r>
      <w:r w:rsidR="00EC55A4">
        <w:t>:</w:t>
      </w:r>
    </w:p>
    <w:p w14:paraId="6C8C09DB" w14:textId="1996E9BE" w:rsidR="00EC55A4" w:rsidRDefault="00EC55A4" w:rsidP="00EC55A4">
      <w:pPr>
        <w:pStyle w:val="ListParagraph"/>
        <w:numPr>
          <w:ilvl w:val="0"/>
          <w:numId w:val="23"/>
        </w:numPr>
      </w:pPr>
      <w:r>
        <w:t xml:space="preserve">Pulse Eddy Current (PEC) data obtained by using the pulse eddy current tool </w:t>
      </w:r>
    </w:p>
    <w:p w14:paraId="7181B62C" w14:textId="108F4EE0" w:rsidR="00EC55A4" w:rsidRDefault="00EC55A4" w:rsidP="00EC55A4">
      <w:pPr>
        <w:pStyle w:val="ListParagraph"/>
        <w:numPr>
          <w:ilvl w:val="0"/>
          <w:numId w:val="23"/>
        </w:numPr>
      </w:pPr>
      <w:r>
        <w:t>Ultrasonic Thickness (UT) data obtained by using the ultrasonic gauge/</w:t>
      </w:r>
    </w:p>
    <w:p w14:paraId="099E7934" w14:textId="6BABED9D" w:rsidR="001D3E81" w:rsidRDefault="00D37690" w:rsidP="00CF22D6">
      <w:r>
        <w:t>T</w:t>
      </w:r>
      <w:r w:rsidR="00EC55A4">
        <w:t xml:space="preserve">he UT </w:t>
      </w:r>
      <w:r>
        <w:t xml:space="preserve">measurements </w:t>
      </w:r>
      <w:r w:rsidR="00EC55A4">
        <w:t xml:space="preserve">are </w:t>
      </w:r>
      <w:r w:rsidR="00824600">
        <w:t xml:space="preserve">known to be </w:t>
      </w:r>
      <w:r w:rsidR="00EC55A4">
        <w:t>more accurate than PEC measurements</w:t>
      </w:r>
      <w:r w:rsidR="00A02BCA">
        <w:t xml:space="preserve">. </w:t>
      </w:r>
    </w:p>
    <w:p w14:paraId="590E6D86" w14:textId="246EDF34" w:rsidR="00876083" w:rsidRPr="00613D1F" w:rsidRDefault="00775957" w:rsidP="0091573F">
      <w:pPr>
        <w:rPr>
          <w:b/>
        </w:rPr>
      </w:pPr>
      <w:r w:rsidRPr="00613D1F">
        <w:rPr>
          <w:b/>
        </w:rPr>
        <w:t>Oil Export</w:t>
      </w:r>
      <w:r w:rsidR="00C33B90">
        <w:rPr>
          <w:b/>
        </w:rPr>
        <w:t>, UT vs. PEC</w:t>
      </w:r>
    </w:p>
    <w:tbl>
      <w:tblPr>
        <w:tblStyle w:val="TableGrid"/>
        <w:tblW w:w="0" w:type="auto"/>
        <w:tblLook w:val="04A0" w:firstRow="1" w:lastRow="0" w:firstColumn="1" w:lastColumn="0" w:noHBand="0" w:noVBand="1"/>
      </w:tblPr>
      <w:tblGrid>
        <w:gridCol w:w="4675"/>
        <w:gridCol w:w="4675"/>
      </w:tblGrid>
      <w:tr w:rsidR="00170DFE" w14:paraId="20E5E30F" w14:textId="77777777" w:rsidTr="00170DFE">
        <w:tc>
          <w:tcPr>
            <w:tcW w:w="4675" w:type="dxa"/>
          </w:tcPr>
          <w:p w14:paraId="7E7A1FBA" w14:textId="5EEB2314" w:rsidR="00170DFE" w:rsidRDefault="00954577" w:rsidP="0091573F">
            <w:r w:rsidRPr="00954577">
              <w:rPr>
                <w:noProof/>
              </w:rPr>
              <w:drawing>
                <wp:inline distT="0" distB="0" distL="0" distR="0" wp14:anchorId="1A4C094D" wp14:editId="4A9B701E">
                  <wp:extent cx="3046238" cy="2286000"/>
                  <wp:effectExtent l="0" t="0" r="1905" b="0"/>
                  <wp:docPr id="10" name="Picture 10" descr="C:\Users\vamsee.achanta\Dropbox\Engineering\0176 KBR FFS Analysis\COD\API579\results\Plots\Ut grid area 1 oil export_UT, Area 1_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amsee.achanta\Dropbox\Engineering\0176 KBR FFS Analysis\COD\API579\results\Plots\Ut grid area 1 oil export_UT, Area 1_Contour.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46238" cy="2286000"/>
                          </a:xfrm>
                          <a:prstGeom prst="rect">
                            <a:avLst/>
                          </a:prstGeom>
                          <a:noFill/>
                          <a:ln>
                            <a:noFill/>
                          </a:ln>
                        </pic:spPr>
                      </pic:pic>
                    </a:graphicData>
                  </a:graphic>
                </wp:inline>
              </w:drawing>
            </w:r>
          </w:p>
        </w:tc>
        <w:tc>
          <w:tcPr>
            <w:tcW w:w="4675" w:type="dxa"/>
          </w:tcPr>
          <w:p w14:paraId="2E201C2E" w14:textId="439CF84C" w:rsidR="00170DFE" w:rsidRDefault="00954577" w:rsidP="0091573F">
            <w:r w:rsidRPr="00954577">
              <w:rPr>
                <w:noProof/>
              </w:rPr>
              <w:drawing>
                <wp:inline distT="0" distB="0" distL="0" distR="0" wp14:anchorId="2AB52810" wp14:editId="53376DDB">
                  <wp:extent cx="3046238" cy="2286000"/>
                  <wp:effectExtent l="0" t="0" r="1905" b="0"/>
                  <wp:docPr id="26" name="Picture 26" descr="C:\Users\vamsee.achanta\Dropbox\Engineering\0176 KBR FFS Analysis\COD\API579\results\Plots\PEC Oil Export_PEC, Area 1_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amsee.achanta\Dropbox\Engineering\0176 KBR FFS Analysis\COD\API579\results\Plots\PEC Oil Export_PEC, Area 1_Contour.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46238" cy="2286000"/>
                          </a:xfrm>
                          <a:prstGeom prst="rect">
                            <a:avLst/>
                          </a:prstGeom>
                          <a:noFill/>
                          <a:ln>
                            <a:noFill/>
                          </a:ln>
                        </pic:spPr>
                      </pic:pic>
                    </a:graphicData>
                  </a:graphic>
                </wp:inline>
              </w:drawing>
            </w:r>
          </w:p>
        </w:tc>
      </w:tr>
      <w:tr w:rsidR="00170DFE" w14:paraId="3E50A414" w14:textId="77777777" w:rsidTr="00170DFE">
        <w:tc>
          <w:tcPr>
            <w:tcW w:w="4675" w:type="dxa"/>
          </w:tcPr>
          <w:p w14:paraId="2E4481D4" w14:textId="265B047D" w:rsidR="00170DFE" w:rsidRDefault="00954577" w:rsidP="0091573F">
            <w:r w:rsidRPr="00954577">
              <w:rPr>
                <w:noProof/>
              </w:rPr>
              <w:drawing>
                <wp:inline distT="0" distB="0" distL="0" distR="0" wp14:anchorId="5A48BF16" wp14:editId="767C37AD">
                  <wp:extent cx="3046238" cy="2286000"/>
                  <wp:effectExtent l="0" t="0" r="1905" b="0"/>
                  <wp:docPr id="20" name="Picture 20" descr="C:\Users\vamsee.achanta\Dropbox\Engineering\0176 KBR FFS Analysis\COD\API579\results\Plots\Ut grid area 2 oil export_UT, Area 2_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amsee.achanta\Dropbox\Engineering\0176 KBR FFS Analysis\COD\API579\results\Plots\Ut grid area 2 oil export_UT, Area 2_Contour.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46238" cy="2286000"/>
                          </a:xfrm>
                          <a:prstGeom prst="rect">
                            <a:avLst/>
                          </a:prstGeom>
                          <a:noFill/>
                          <a:ln>
                            <a:noFill/>
                          </a:ln>
                        </pic:spPr>
                      </pic:pic>
                    </a:graphicData>
                  </a:graphic>
                </wp:inline>
              </w:drawing>
            </w:r>
          </w:p>
        </w:tc>
        <w:tc>
          <w:tcPr>
            <w:tcW w:w="4675" w:type="dxa"/>
          </w:tcPr>
          <w:p w14:paraId="15357184" w14:textId="36D55926" w:rsidR="00170DFE" w:rsidRDefault="00954577" w:rsidP="0091573F">
            <w:r w:rsidRPr="00954577">
              <w:rPr>
                <w:noProof/>
              </w:rPr>
              <w:drawing>
                <wp:inline distT="0" distB="0" distL="0" distR="0" wp14:anchorId="11649CD2" wp14:editId="7E826262">
                  <wp:extent cx="3046238" cy="2286000"/>
                  <wp:effectExtent l="0" t="0" r="1905" b="0"/>
                  <wp:docPr id="27" name="Picture 27" descr="C:\Users\vamsee.achanta\Dropbox\Engineering\0176 KBR FFS Analysis\COD\API579\results\Plots\PEC Oil Export_PEC, Area 2_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amsee.achanta\Dropbox\Engineering\0176 KBR FFS Analysis\COD\API579\results\Plots\PEC Oil Export_PEC, Area 2_Contour.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46238" cy="2286000"/>
                          </a:xfrm>
                          <a:prstGeom prst="rect">
                            <a:avLst/>
                          </a:prstGeom>
                          <a:noFill/>
                          <a:ln>
                            <a:noFill/>
                          </a:ln>
                        </pic:spPr>
                      </pic:pic>
                    </a:graphicData>
                  </a:graphic>
                </wp:inline>
              </w:drawing>
            </w:r>
          </w:p>
        </w:tc>
      </w:tr>
      <w:tr w:rsidR="00170DFE" w14:paraId="53FF7092" w14:textId="77777777" w:rsidTr="00170DFE">
        <w:tc>
          <w:tcPr>
            <w:tcW w:w="4675" w:type="dxa"/>
          </w:tcPr>
          <w:p w14:paraId="36B365EA" w14:textId="73F69A8F" w:rsidR="00170DFE" w:rsidRDefault="00954577" w:rsidP="0091573F">
            <w:r w:rsidRPr="00954577">
              <w:rPr>
                <w:noProof/>
              </w:rPr>
              <w:lastRenderedPageBreak/>
              <w:drawing>
                <wp:inline distT="0" distB="0" distL="0" distR="0" wp14:anchorId="5D0AF135" wp14:editId="5ED7FA17">
                  <wp:extent cx="3046238" cy="2286000"/>
                  <wp:effectExtent l="0" t="0" r="1905" b="0"/>
                  <wp:docPr id="21" name="Picture 21" descr="C:\Users\vamsee.achanta\Dropbox\Engineering\0176 KBR FFS Analysis\COD\API579\results\Plots\Ut grid area 3 oil export_UT, Area 3_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amsee.achanta\Dropbox\Engineering\0176 KBR FFS Analysis\COD\API579\results\Plots\Ut grid area 3 oil export_UT, Area 3_Contour.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46238" cy="2286000"/>
                          </a:xfrm>
                          <a:prstGeom prst="rect">
                            <a:avLst/>
                          </a:prstGeom>
                          <a:noFill/>
                          <a:ln>
                            <a:noFill/>
                          </a:ln>
                        </pic:spPr>
                      </pic:pic>
                    </a:graphicData>
                  </a:graphic>
                </wp:inline>
              </w:drawing>
            </w:r>
          </w:p>
        </w:tc>
        <w:tc>
          <w:tcPr>
            <w:tcW w:w="4675" w:type="dxa"/>
          </w:tcPr>
          <w:p w14:paraId="1B5982E6" w14:textId="652AF9EA" w:rsidR="00170DFE" w:rsidRDefault="00954577" w:rsidP="0091573F">
            <w:r w:rsidRPr="00954577">
              <w:rPr>
                <w:noProof/>
              </w:rPr>
              <w:drawing>
                <wp:inline distT="0" distB="0" distL="0" distR="0" wp14:anchorId="4E3024D0" wp14:editId="0BD818DD">
                  <wp:extent cx="3046238" cy="2286000"/>
                  <wp:effectExtent l="0" t="0" r="1905" b="0"/>
                  <wp:docPr id="28" name="Picture 28" descr="C:\Users\vamsee.achanta\Dropbox\Engineering\0176 KBR FFS Analysis\COD\API579\results\Plots\PEC Oil Export_PEC, Area 3_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amsee.achanta\Dropbox\Engineering\0176 KBR FFS Analysis\COD\API579\results\Plots\PEC Oil Export_PEC, Area 3_Contour.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46238" cy="2286000"/>
                          </a:xfrm>
                          <a:prstGeom prst="rect">
                            <a:avLst/>
                          </a:prstGeom>
                          <a:noFill/>
                          <a:ln>
                            <a:noFill/>
                          </a:ln>
                        </pic:spPr>
                      </pic:pic>
                    </a:graphicData>
                  </a:graphic>
                </wp:inline>
              </w:drawing>
            </w:r>
          </w:p>
        </w:tc>
      </w:tr>
      <w:tr w:rsidR="00170DFE" w14:paraId="2298B3FC" w14:textId="77777777" w:rsidTr="00170DFE">
        <w:tc>
          <w:tcPr>
            <w:tcW w:w="4675" w:type="dxa"/>
          </w:tcPr>
          <w:p w14:paraId="098E61AA" w14:textId="524542AF" w:rsidR="00170DFE" w:rsidRDefault="00954577" w:rsidP="0091573F">
            <w:r w:rsidRPr="00954577">
              <w:rPr>
                <w:noProof/>
              </w:rPr>
              <w:drawing>
                <wp:inline distT="0" distB="0" distL="0" distR="0" wp14:anchorId="47ACA082" wp14:editId="460EFCFE">
                  <wp:extent cx="3046238" cy="2286000"/>
                  <wp:effectExtent l="0" t="0" r="1905" b="0"/>
                  <wp:docPr id="22" name="Picture 22" descr="C:\Users\vamsee.achanta\Dropbox\Engineering\0176 KBR FFS Analysis\COD\API579\results\Plots\Ut grid area 4 oil export_UT, Area 4_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amsee.achanta\Dropbox\Engineering\0176 KBR FFS Analysis\COD\API579\results\Plots\Ut grid area 4 oil export_UT, Area 4_Contour.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46238" cy="2286000"/>
                          </a:xfrm>
                          <a:prstGeom prst="rect">
                            <a:avLst/>
                          </a:prstGeom>
                          <a:noFill/>
                          <a:ln>
                            <a:noFill/>
                          </a:ln>
                        </pic:spPr>
                      </pic:pic>
                    </a:graphicData>
                  </a:graphic>
                </wp:inline>
              </w:drawing>
            </w:r>
          </w:p>
        </w:tc>
        <w:tc>
          <w:tcPr>
            <w:tcW w:w="4675" w:type="dxa"/>
          </w:tcPr>
          <w:p w14:paraId="36457B51" w14:textId="53033F27" w:rsidR="00170DFE" w:rsidRDefault="00954577" w:rsidP="0091573F">
            <w:r w:rsidRPr="00954577">
              <w:rPr>
                <w:noProof/>
              </w:rPr>
              <w:drawing>
                <wp:inline distT="0" distB="0" distL="0" distR="0" wp14:anchorId="282D5B9D" wp14:editId="4865E3E2">
                  <wp:extent cx="3046238" cy="2286000"/>
                  <wp:effectExtent l="0" t="0" r="1905" b="0"/>
                  <wp:docPr id="29" name="Picture 29" descr="C:\Users\vamsee.achanta\Dropbox\Engineering\0176 KBR FFS Analysis\COD\API579\results\Plots\PEC Oil Export_PEC, Area 4_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amsee.achanta\Dropbox\Engineering\0176 KBR FFS Analysis\COD\API579\results\Plots\PEC Oil Export_PEC, Area 4_Contour.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46238" cy="2286000"/>
                          </a:xfrm>
                          <a:prstGeom prst="rect">
                            <a:avLst/>
                          </a:prstGeom>
                          <a:noFill/>
                          <a:ln>
                            <a:noFill/>
                          </a:ln>
                        </pic:spPr>
                      </pic:pic>
                    </a:graphicData>
                  </a:graphic>
                </wp:inline>
              </w:drawing>
            </w:r>
          </w:p>
        </w:tc>
      </w:tr>
    </w:tbl>
    <w:p w14:paraId="37FF2633" w14:textId="77777777" w:rsidR="00775957" w:rsidRDefault="00775957" w:rsidP="0091573F"/>
    <w:p w14:paraId="7FDE4DE4" w14:textId="77777777" w:rsidR="003D0D75" w:rsidRDefault="003D0D75" w:rsidP="0091573F"/>
    <w:p w14:paraId="28B850F5" w14:textId="77777777" w:rsidR="00775957" w:rsidRDefault="00775957" w:rsidP="0091573F"/>
    <w:p w14:paraId="6391ABB1" w14:textId="77777777" w:rsidR="00613D1F" w:rsidRDefault="00613D1F">
      <w:pPr>
        <w:spacing w:after="0" w:line="240" w:lineRule="auto"/>
        <w:jc w:val="left"/>
      </w:pPr>
      <w:r>
        <w:br w:type="page"/>
      </w:r>
    </w:p>
    <w:p w14:paraId="42068CD6" w14:textId="548332B7" w:rsidR="00775957" w:rsidRPr="00613D1F" w:rsidRDefault="00775957" w:rsidP="0091573F">
      <w:pPr>
        <w:rPr>
          <w:b/>
        </w:rPr>
      </w:pPr>
      <w:r w:rsidRPr="00613D1F">
        <w:rPr>
          <w:b/>
        </w:rPr>
        <w:lastRenderedPageBreak/>
        <w:t>Gas Export</w:t>
      </w:r>
      <w:r w:rsidR="00C33B90">
        <w:rPr>
          <w:b/>
        </w:rPr>
        <w:t>, UT vs. PEC</w:t>
      </w:r>
    </w:p>
    <w:tbl>
      <w:tblPr>
        <w:tblStyle w:val="TableGrid"/>
        <w:tblW w:w="0" w:type="auto"/>
        <w:tblLook w:val="04A0" w:firstRow="1" w:lastRow="0" w:firstColumn="1" w:lastColumn="0" w:noHBand="0" w:noVBand="1"/>
      </w:tblPr>
      <w:tblGrid>
        <w:gridCol w:w="4675"/>
        <w:gridCol w:w="4675"/>
      </w:tblGrid>
      <w:tr w:rsidR="00170DFE" w14:paraId="1B7372BE" w14:textId="77777777" w:rsidTr="00170DFE">
        <w:tc>
          <w:tcPr>
            <w:tcW w:w="4675" w:type="dxa"/>
          </w:tcPr>
          <w:p w14:paraId="5472EFEB" w14:textId="5EDB3949" w:rsidR="00170DFE" w:rsidRDefault="00954577" w:rsidP="0091573F">
            <w:r w:rsidRPr="00954577">
              <w:rPr>
                <w:noProof/>
              </w:rPr>
              <w:drawing>
                <wp:inline distT="0" distB="0" distL="0" distR="0" wp14:anchorId="2747BDBC" wp14:editId="483B7922">
                  <wp:extent cx="3046238" cy="2286000"/>
                  <wp:effectExtent l="0" t="0" r="1905" b="0"/>
                  <wp:docPr id="23" name="Picture 23" descr="C:\Users\vamsee.achanta\Dropbox\Engineering\0176 KBR FFS Analysis\COD\API579\results\Plots\Gas export area 1 grid_UT_UT, Area 1_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amsee.achanta\Dropbox\Engineering\0176 KBR FFS Analysis\COD\API579\results\Plots\Gas export area 1 grid_UT_UT, Area 1_Contour.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46238" cy="2286000"/>
                          </a:xfrm>
                          <a:prstGeom prst="rect">
                            <a:avLst/>
                          </a:prstGeom>
                          <a:noFill/>
                          <a:ln>
                            <a:noFill/>
                          </a:ln>
                        </pic:spPr>
                      </pic:pic>
                    </a:graphicData>
                  </a:graphic>
                </wp:inline>
              </w:drawing>
            </w:r>
          </w:p>
        </w:tc>
        <w:tc>
          <w:tcPr>
            <w:tcW w:w="4675" w:type="dxa"/>
          </w:tcPr>
          <w:p w14:paraId="586AFCDC" w14:textId="07B80904" w:rsidR="00170DFE" w:rsidRDefault="00954577" w:rsidP="0091573F">
            <w:r w:rsidRPr="00954577">
              <w:rPr>
                <w:noProof/>
              </w:rPr>
              <w:drawing>
                <wp:inline distT="0" distB="0" distL="0" distR="0" wp14:anchorId="55388DC8" wp14:editId="6D946C43">
                  <wp:extent cx="3046238" cy="2286000"/>
                  <wp:effectExtent l="0" t="0" r="1905" b="0"/>
                  <wp:docPr id="30" name="Picture 30" descr="C:\Users\vamsee.achanta\Dropbox\Engineering\0176 KBR FFS Analysis\COD\API579\results\Plots\PEC Oil Export_PEC, Area 4_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amsee.achanta\Dropbox\Engineering\0176 KBR FFS Analysis\COD\API579\results\Plots\PEC Oil Export_PEC, Area 4_Contour.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46238" cy="2286000"/>
                          </a:xfrm>
                          <a:prstGeom prst="rect">
                            <a:avLst/>
                          </a:prstGeom>
                          <a:noFill/>
                          <a:ln>
                            <a:noFill/>
                          </a:ln>
                        </pic:spPr>
                      </pic:pic>
                    </a:graphicData>
                  </a:graphic>
                </wp:inline>
              </w:drawing>
            </w:r>
          </w:p>
        </w:tc>
      </w:tr>
      <w:tr w:rsidR="00170DFE" w14:paraId="07DF2130" w14:textId="77777777" w:rsidTr="00170DFE">
        <w:tc>
          <w:tcPr>
            <w:tcW w:w="4675" w:type="dxa"/>
          </w:tcPr>
          <w:p w14:paraId="3705AF4D" w14:textId="153D3BD1" w:rsidR="00170DFE" w:rsidRDefault="00954577" w:rsidP="0091573F">
            <w:r w:rsidRPr="00954577">
              <w:rPr>
                <w:noProof/>
              </w:rPr>
              <w:drawing>
                <wp:inline distT="0" distB="0" distL="0" distR="0" wp14:anchorId="30B205CD" wp14:editId="3B7317A3">
                  <wp:extent cx="3046238" cy="2286000"/>
                  <wp:effectExtent l="0" t="0" r="1905" b="0"/>
                  <wp:docPr id="24" name="Picture 24" descr="C:\Users\vamsee.achanta\Dropbox\Engineering\0176 KBR FFS Analysis\COD\API579\results\Plots\Gas export area 2 grid_UT_UT, Area 2_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amsee.achanta\Dropbox\Engineering\0176 KBR FFS Analysis\COD\API579\results\Plots\Gas export area 2 grid_UT_UT, Area 2_Contour.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46238" cy="2286000"/>
                          </a:xfrm>
                          <a:prstGeom prst="rect">
                            <a:avLst/>
                          </a:prstGeom>
                          <a:noFill/>
                          <a:ln>
                            <a:noFill/>
                          </a:ln>
                        </pic:spPr>
                      </pic:pic>
                    </a:graphicData>
                  </a:graphic>
                </wp:inline>
              </w:drawing>
            </w:r>
          </w:p>
        </w:tc>
        <w:tc>
          <w:tcPr>
            <w:tcW w:w="4675" w:type="dxa"/>
          </w:tcPr>
          <w:p w14:paraId="7022F35D" w14:textId="19E949B1" w:rsidR="00170DFE" w:rsidRDefault="00954577" w:rsidP="0091573F">
            <w:r w:rsidRPr="00954577">
              <w:rPr>
                <w:noProof/>
              </w:rPr>
              <w:drawing>
                <wp:inline distT="0" distB="0" distL="0" distR="0" wp14:anchorId="64F486DE" wp14:editId="1EC535C2">
                  <wp:extent cx="3048000" cy="2286000"/>
                  <wp:effectExtent l="0" t="0" r="0" b="0"/>
                  <wp:docPr id="31" name="Picture 31" descr="C:\Users\vamsee.achanta\Dropbox\Engineering\0176 KBR FFS Analysis\COD\API579\results\Plots\PEC Gas Export Below Spar_PEC, Area 2_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amsee.achanta\Dropbox\Engineering\0176 KBR FFS Analysis\COD\API579\results\Plots\PEC Gas Export Below Spar_PEC, Area 2_Contour.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tc>
      </w:tr>
      <w:tr w:rsidR="00170DFE" w14:paraId="4F46CB89" w14:textId="77777777" w:rsidTr="00170DFE">
        <w:tc>
          <w:tcPr>
            <w:tcW w:w="4675" w:type="dxa"/>
          </w:tcPr>
          <w:p w14:paraId="1608DF38" w14:textId="4DD092CA" w:rsidR="00170DFE" w:rsidRDefault="00954577" w:rsidP="0091573F">
            <w:r w:rsidRPr="00954577">
              <w:rPr>
                <w:noProof/>
              </w:rPr>
              <w:drawing>
                <wp:inline distT="0" distB="0" distL="0" distR="0" wp14:anchorId="35895E30" wp14:editId="2BE16225">
                  <wp:extent cx="3046238" cy="2286000"/>
                  <wp:effectExtent l="0" t="0" r="1905" b="0"/>
                  <wp:docPr id="25" name="Picture 25" descr="C:\Users\vamsee.achanta\Dropbox\Engineering\0176 KBR FFS Analysis\COD\API579\results\Plots\gas export area 3 grid_UT_UT, Area 3_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msee.achanta\Dropbox\Engineering\0176 KBR FFS Analysis\COD\API579\results\Plots\gas export area 3 grid_UT_UT, Area 3_Contour.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46238" cy="2286000"/>
                          </a:xfrm>
                          <a:prstGeom prst="rect">
                            <a:avLst/>
                          </a:prstGeom>
                          <a:noFill/>
                          <a:ln>
                            <a:noFill/>
                          </a:ln>
                        </pic:spPr>
                      </pic:pic>
                    </a:graphicData>
                  </a:graphic>
                </wp:inline>
              </w:drawing>
            </w:r>
          </w:p>
        </w:tc>
        <w:tc>
          <w:tcPr>
            <w:tcW w:w="4675" w:type="dxa"/>
          </w:tcPr>
          <w:p w14:paraId="6D682455" w14:textId="6AF6A29E" w:rsidR="00170DFE" w:rsidRDefault="00954577" w:rsidP="0091573F">
            <w:r w:rsidRPr="00954577">
              <w:rPr>
                <w:noProof/>
              </w:rPr>
              <w:drawing>
                <wp:inline distT="0" distB="0" distL="0" distR="0" wp14:anchorId="5A4CD066" wp14:editId="0F56F22D">
                  <wp:extent cx="3046238" cy="2286000"/>
                  <wp:effectExtent l="0" t="0" r="1905" b="0"/>
                  <wp:docPr id="32" name="Picture 32" descr="C:\Users\vamsee.achanta\Dropbox\Engineering\0176 KBR FFS Analysis\COD\API579\results\Plots\PEC Gas Export Below Spar_PEC, Area 3_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amsee.achanta\Dropbox\Engineering\0176 KBR FFS Analysis\COD\API579\results\Plots\PEC Gas Export Below Spar_PEC, Area 3_Contour.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46238" cy="2286000"/>
                          </a:xfrm>
                          <a:prstGeom prst="rect">
                            <a:avLst/>
                          </a:prstGeom>
                          <a:noFill/>
                          <a:ln>
                            <a:noFill/>
                          </a:ln>
                        </pic:spPr>
                      </pic:pic>
                    </a:graphicData>
                  </a:graphic>
                </wp:inline>
              </w:drawing>
            </w:r>
          </w:p>
        </w:tc>
      </w:tr>
    </w:tbl>
    <w:p w14:paraId="6B998B15" w14:textId="77777777" w:rsidR="006174A2" w:rsidRDefault="006174A2" w:rsidP="006174A2">
      <w:pPr>
        <w:spacing w:after="0" w:line="240" w:lineRule="auto"/>
        <w:jc w:val="left"/>
        <w:rPr>
          <w:b/>
          <w:u w:val="single"/>
        </w:rPr>
      </w:pPr>
    </w:p>
    <w:p w14:paraId="0871C68C" w14:textId="550F9139" w:rsidR="006174A2" w:rsidRDefault="006174A2" w:rsidP="0048344E">
      <w:pPr>
        <w:spacing w:after="0" w:line="240" w:lineRule="auto"/>
        <w:jc w:val="left"/>
        <w:rPr>
          <w:b/>
          <w:u w:val="single"/>
        </w:rPr>
      </w:pPr>
    </w:p>
    <w:sectPr w:rsidR="006174A2" w:rsidSect="0048344E">
      <w:headerReference w:type="default" r:id="rId59"/>
      <w:footerReference w:type="default" r:id="rId60"/>
      <w:pgSz w:w="12240" w:h="15840" w:code="1"/>
      <w:pgMar w:top="1440" w:right="1440" w:bottom="1440" w:left="1440" w:header="720" w:footer="432"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6" w:author="Vinanti Shah" w:date="2018-11-19T15:56:00Z" w:initials="VS">
    <w:p w14:paraId="0475A9D5" w14:textId="111FE1A9" w:rsidR="00910F82" w:rsidRDefault="00910F82">
      <w:pPr>
        <w:pStyle w:val="CommentText"/>
      </w:pPr>
      <w:r>
        <w:rPr>
          <w:rStyle w:val="CommentReference"/>
        </w:rPr>
        <w:annotationRef/>
      </w:r>
      <w:r>
        <w:t xml:space="preserve">Include timeline – </w:t>
      </w:r>
    </w:p>
    <w:p w14:paraId="1D594F6E" w14:textId="77777777" w:rsidR="00910F82" w:rsidRPr="00645F74" w:rsidRDefault="00910F82" w:rsidP="00645F74">
      <w:pPr>
        <w:pStyle w:val="CommentText"/>
      </w:pPr>
      <w:r w:rsidRPr="00645F74">
        <w:t>Visual inspection performed 24th and 25th October 2018 by CAN USA via ropes access</w:t>
      </w:r>
    </w:p>
    <w:p w14:paraId="0648EF07" w14:textId="77777777" w:rsidR="00910F82" w:rsidRPr="00645F74" w:rsidRDefault="00910F82" w:rsidP="00645F74">
      <w:pPr>
        <w:pStyle w:val="CommentText"/>
      </w:pPr>
      <w:r w:rsidRPr="00645F74">
        <w:t>Scope from SDV on Spar deck to water line</w:t>
      </w:r>
    </w:p>
    <w:p w14:paraId="37069EA2" w14:textId="77777777" w:rsidR="00910F82" w:rsidRPr="00645F74" w:rsidRDefault="00910F82" w:rsidP="00645F74">
      <w:pPr>
        <w:pStyle w:val="CommentText"/>
      </w:pPr>
      <w:r w:rsidRPr="00645F74">
        <w:t xml:space="preserve">Areas of corrosion, coating </w:t>
      </w:r>
      <w:proofErr w:type="spellStart"/>
      <w:r w:rsidRPr="00645F74">
        <w:t>disbondment</w:t>
      </w:r>
      <w:proofErr w:type="spellEnd"/>
      <w:r w:rsidRPr="00645F74">
        <w:t>, blistering reported at multiple locations below Spar deck</w:t>
      </w:r>
    </w:p>
    <w:p w14:paraId="14008472" w14:textId="77777777" w:rsidR="00910F82" w:rsidRPr="00645F74" w:rsidRDefault="00910F82" w:rsidP="00645F74">
      <w:pPr>
        <w:pStyle w:val="CommentText"/>
      </w:pPr>
      <w:r w:rsidRPr="00645F74">
        <w:t>Pulsed Eddy Current on OE riser reported 10/29/2018</w:t>
      </w:r>
    </w:p>
    <w:p w14:paraId="72E5C9DA" w14:textId="77777777" w:rsidR="00910F82" w:rsidRPr="00645F74" w:rsidRDefault="00910F82" w:rsidP="00645F74">
      <w:pPr>
        <w:pStyle w:val="CommentText"/>
      </w:pPr>
      <w:r w:rsidRPr="00645F74">
        <w:t>Pulsed Eddy Current on GE riser reported 10/30/2018</w:t>
      </w:r>
    </w:p>
    <w:p w14:paraId="747D9220" w14:textId="77777777" w:rsidR="00910F82" w:rsidRPr="00645F74" w:rsidRDefault="00910F82" w:rsidP="00645F74">
      <w:pPr>
        <w:pStyle w:val="CommentText"/>
      </w:pPr>
      <w:r w:rsidRPr="00645F74">
        <w:t>Cleaning and grid UT readings on OE reported 11/4-11/5</w:t>
      </w:r>
    </w:p>
    <w:p w14:paraId="760FE17C" w14:textId="105BBF0D" w:rsidR="00910F82" w:rsidRDefault="00910F82" w:rsidP="00645F74">
      <w:pPr>
        <w:pStyle w:val="CommentText"/>
      </w:pPr>
      <w:r w:rsidRPr="00645F74">
        <w:t>Cleaning and grid UT readings on GE reported 11/6</w:t>
      </w:r>
    </w:p>
  </w:comment>
  <w:comment w:id="108" w:author="Vinanti Shah" w:date="2018-11-19T16:38:00Z" w:initials="VS">
    <w:p w14:paraId="0B017424" w14:textId="209EDC65" w:rsidR="00910F82" w:rsidRDefault="00910F82">
      <w:pPr>
        <w:pStyle w:val="CommentText"/>
      </w:pPr>
      <w:r>
        <w:rPr>
          <w:rStyle w:val="CommentReference"/>
        </w:rPr>
        <w:annotationRef/>
      </w:r>
      <w:r>
        <w:t>Include FFS results summary tables</w:t>
      </w:r>
    </w:p>
  </w:comment>
  <w:comment w:id="250" w:author="Vinanti Shah" w:date="2018-11-19T16:10:00Z" w:initials="VS">
    <w:p w14:paraId="4567A88B" w14:textId="77777777" w:rsidR="00910F82" w:rsidRDefault="00910F82" w:rsidP="00374F2E">
      <w:pPr>
        <w:pStyle w:val="CommentText"/>
      </w:pPr>
      <w:r>
        <w:rPr>
          <w:rStyle w:val="CommentReference"/>
        </w:rPr>
        <w:annotationRef/>
      </w:r>
      <w:proofErr w:type="spellStart"/>
      <w:r>
        <w:t>Incude</w:t>
      </w:r>
      <w:proofErr w:type="spellEnd"/>
      <w:r>
        <w:t xml:space="preserve"> code and relevant section numbers for reference</w:t>
      </w:r>
    </w:p>
  </w:comment>
  <w:comment w:id="251" w:author="Prahlad Enuganti" w:date="2018-11-20T12:17:00Z" w:initials="PE">
    <w:p w14:paraId="5563291D" w14:textId="171038A0" w:rsidR="00E83647" w:rsidRDefault="00E83647">
      <w:pPr>
        <w:pStyle w:val="CommentText"/>
      </w:pPr>
      <w:r>
        <w:rPr>
          <w:rStyle w:val="CommentReference"/>
        </w:rPr>
        <w:annotationRef/>
      </w:r>
      <w:r>
        <w:t>But this is “not definitive”</w:t>
      </w:r>
      <w:proofErr w:type="gramStart"/>
      <w:r>
        <w:t>..</w:t>
      </w:r>
      <w:proofErr w:type="gramEnd"/>
      <w:r>
        <w:t xml:space="preserve"> </w:t>
      </w:r>
      <w:proofErr w:type="spellStart"/>
      <w:r>
        <w:t>Isnt</w:t>
      </w:r>
      <w:proofErr w:type="spellEnd"/>
      <w:r>
        <w:t xml:space="preserve"> it more accurate to say: “If observed corrosion profile is classified as GML”</w:t>
      </w:r>
    </w:p>
  </w:comment>
  <w:comment w:id="252" w:author="Vinanti Shah" w:date="2018-11-19T16:20:00Z" w:initials="VS">
    <w:p w14:paraId="5352B5E3" w14:textId="078B0922" w:rsidR="00910F82" w:rsidRDefault="00910F82">
      <w:pPr>
        <w:pStyle w:val="CommentText"/>
      </w:pPr>
      <w:r>
        <w:rPr>
          <w:rStyle w:val="CommentReference"/>
        </w:rPr>
        <w:annotationRef/>
      </w:r>
      <w:r>
        <w:t xml:space="preserve">Flowchart should indicate the details of LML up to level 2. Client is interested in the steps – calculation of the critical </w:t>
      </w:r>
      <w:proofErr w:type="spellStart"/>
      <w:r>
        <w:t>paprameters</w:t>
      </w:r>
      <w:proofErr w:type="spellEnd"/>
      <w:r>
        <w:t xml:space="preserve"> such from sections 4/6 of code. Ex. Pit couple, calculation of RSF, </w:t>
      </w:r>
      <w:proofErr w:type="spellStart"/>
      <w:r>
        <w:t>tc</w:t>
      </w:r>
      <w:proofErr w:type="spellEnd"/>
      <w:r>
        <w:t>, LOSS, calculation of MAWP, etc.</w:t>
      </w:r>
    </w:p>
  </w:comment>
  <w:comment w:id="254" w:author="Prahlad Enuganti" w:date="2018-11-20T12:14:00Z" w:initials="PE">
    <w:p w14:paraId="6C6AE1B2" w14:textId="77777777" w:rsidR="00881701" w:rsidRDefault="00E83647">
      <w:pPr>
        <w:pStyle w:val="CommentText"/>
      </w:pPr>
      <w:r>
        <w:rPr>
          <w:rStyle w:val="CommentReference"/>
        </w:rPr>
        <w:annotationRef/>
      </w:r>
      <w:r>
        <w:t xml:space="preserve">In addition to </w:t>
      </w:r>
      <w:proofErr w:type="spellStart"/>
      <w:r>
        <w:t>Vinanti’s</w:t>
      </w:r>
      <w:proofErr w:type="spellEnd"/>
      <w:r>
        <w:t xml:space="preserve"> comment on the flowchart, </w:t>
      </w:r>
      <w:proofErr w:type="spellStart"/>
      <w:r>
        <w:t>its</w:t>
      </w:r>
      <w:proofErr w:type="spellEnd"/>
      <w:r>
        <w:t xml:space="preserve"> not completely accurate. We did level 2 even though Level 1 was ok. </w:t>
      </w:r>
    </w:p>
    <w:p w14:paraId="425564E9" w14:textId="77777777" w:rsidR="00881701" w:rsidRDefault="00881701">
      <w:pPr>
        <w:pStyle w:val="CommentText"/>
      </w:pPr>
    </w:p>
    <w:p w14:paraId="6DCE22D7" w14:textId="610D1FE6" w:rsidR="00E83647" w:rsidRDefault="00881701">
      <w:pPr>
        <w:pStyle w:val="CommentText"/>
      </w:pPr>
      <w:r>
        <w:t>And I second her comment. We need to give lot more details on input parameters, assumptions for FFS. Basically they should have all the information to re-calculate our results</w:t>
      </w:r>
    </w:p>
  </w:comment>
  <w:comment w:id="261" w:author="Vinanti Shah" w:date="2018-11-19T16:05:00Z" w:initials="VS">
    <w:p w14:paraId="7F4366E6" w14:textId="4990FB18" w:rsidR="00910F82" w:rsidRDefault="00910F82">
      <w:pPr>
        <w:pStyle w:val="CommentText"/>
      </w:pPr>
      <w:r>
        <w:rPr>
          <w:rStyle w:val="CommentReference"/>
        </w:rPr>
        <w:annotationRef/>
      </w:r>
      <w:r>
        <w:t>Show pictures from inspection</w:t>
      </w:r>
    </w:p>
  </w:comment>
  <w:comment w:id="268" w:author="Prahlad Enuganti" w:date="2018-11-20T14:03:00Z" w:initials="PE">
    <w:p w14:paraId="1116BBD6" w14:textId="2FC7B397" w:rsidR="0047158A" w:rsidRDefault="0047158A">
      <w:pPr>
        <w:pStyle w:val="CommentText"/>
      </w:pPr>
      <w:r>
        <w:rPr>
          <w:rStyle w:val="CommentReference"/>
        </w:rPr>
        <w:annotationRef/>
      </w:r>
      <w:r>
        <w:t xml:space="preserve">What does average mean? If it is what I think it is, I think it’s a </w:t>
      </w:r>
      <w:r w:rsidR="00126B7D">
        <w:t>misrepresentation of numbers</w:t>
      </w:r>
      <w:r>
        <w:t xml:space="preserve"> since the “grid” extends 360deg on 1</w:t>
      </w:r>
      <w:r w:rsidRPr="0047158A">
        <w:rPr>
          <w:vertAlign w:val="superscript"/>
        </w:rPr>
        <w:t>st</w:t>
      </w:r>
      <w:r>
        <w:t xml:space="preserve"> feature and only partial distance around circumference for others. </w:t>
      </w:r>
    </w:p>
    <w:p w14:paraId="60A04ABA" w14:textId="77777777" w:rsidR="0047158A" w:rsidRDefault="0047158A">
      <w:pPr>
        <w:pStyle w:val="CommentText"/>
      </w:pPr>
    </w:p>
    <w:p w14:paraId="005F9BF0" w14:textId="6E4C9553" w:rsidR="0047158A" w:rsidRDefault="0047158A">
      <w:pPr>
        <w:pStyle w:val="CommentText"/>
      </w:pPr>
      <w:r>
        <w:t>For ex: Feature 1 and 3 have about the same “average” but are completely different in terms of criticality</w:t>
      </w:r>
    </w:p>
  </w:comment>
  <w:comment w:id="269" w:author="Prahlad Enuganti" w:date="2018-11-20T13:53:00Z" w:initials="PE">
    <w:p w14:paraId="343407A9" w14:textId="3E53CDC0" w:rsidR="000837DD" w:rsidRDefault="000837DD">
      <w:pPr>
        <w:pStyle w:val="CommentText"/>
      </w:pPr>
      <w:r>
        <w:rPr>
          <w:rStyle w:val="CommentReference"/>
        </w:rPr>
        <w:annotationRef/>
      </w:r>
      <w:r>
        <w:t>Suggest re-ordering the images so we show them chronologically per feature #</w:t>
      </w:r>
    </w:p>
  </w:comment>
  <w:comment w:id="267" w:author="Vinanti Shah" w:date="2018-11-19T16:07:00Z" w:initials="VS">
    <w:p w14:paraId="636B99B8" w14:textId="2E8BEF80" w:rsidR="000837DD" w:rsidRDefault="000837DD">
      <w:pPr>
        <w:pStyle w:val="CommentText"/>
      </w:pPr>
      <w:r>
        <w:rPr>
          <w:rStyle w:val="CommentReference"/>
        </w:rPr>
        <w:annotationRef/>
      </w:r>
      <w:r>
        <w:t xml:space="preserve">Include column for </w:t>
      </w:r>
      <w:proofErr w:type="spellStart"/>
      <w:r>
        <w:t>Tmin</w:t>
      </w:r>
      <w:proofErr w:type="spellEnd"/>
      <w:r>
        <w:t xml:space="preserve"> per ASME 31.4</w:t>
      </w:r>
    </w:p>
    <w:p w14:paraId="496FCD41" w14:textId="61220297" w:rsidR="000837DD" w:rsidRDefault="000837DD">
      <w:pPr>
        <w:pStyle w:val="CommentText"/>
      </w:pPr>
      <w:r>
        <w:t>Take out the Area ID # column</w:t>
      </w:r>
    </w:p>
  </w:comment>
  <w:comment w:id="274" w:author="Prahlad Enuganti" w:date="2018-11-20T13:55:00Z" w:initials="PE">
    <w:p w14:paraId="33EA77F9" w14:textId="10A032E7" w:rsidR="000837DD" w:rsidRDefault="000837DD">
      <w:pPr>
        <w:pStyle w:val="CommentText"/>
      </w:pPr>
      <w:r>
        <w:rPr>
          <w:rStyle w:val="CommentReference"/>
        </w:rPr>
        <w:annotationRef/>
      </w:r>
      <w:r>
        <w:t>Suggest we have the image first and then the table. Also, the text in the image is not readable</w:t>
      </w:r>
      <w:proofErr w:type="gramStart"/>
      <w:r>
        <w:t>..</w:t>
      </w:r>
      <w:proofErr w:type="gramEnd"/>
      <w:r>
        <w:t xml:space="preserve"> </w:t>
      </w:r>
      <w:proofErr w:type="gramStart"/>
      <w:r>
        <w:t>can</w:t>
      </w:r>
      <w:proofErr w:type="gramEnd"/>
      <w:r>
        <w:t xml:space="preserve"> you update?</w:t>
      </w:r>
    </w:p>
  </w:comment>
  <w:comment w:id="277" w:author="Prahlad Enuganti" w:date="2018-11-20T13:56:00Z" w:initials="PE">
    <w:p w14:paraId="6CCD7D44" w14:textId="3FB6BB9D" w:rsidR="000837DD" w:rsidRDefault="000837DD">
      <w:pPr>
        <w:pStyle w:val="CommentText"/>
      </w:pPr>
      <w:r>
        <w:rPr>
          <w:rStyle w:val="CommentReference"/>
        </w:rPr>
        <w:annotationRef/>
      </w:r>
      <w:r>
        <w:t xml:space="preserve">Suggest having the same “color scale” in all your plots so that way </w:t>
      </w:r>
      <w:proofErr w:type="spellStart"/>
      <w:r>
        <w:t>its</w:t>
      </w:r>
      <w:proofErr w:type="spellEnd"/>
      <w:r>
        <w:t xml:space="preserve"> easy to compare the different locations all at once</w:t>
      </w:r>
      <w:r w:rsidR="009F2C47">
        <w:t xml:space="preserve">. Also, on the color scale marker, suggest point an arrow and say </w:t>
      </w:r>
      <w:proofErr w:type="spellStart"/>
      <w:r w:rsidR="009F2C47">
        <w:t>Tmin</w:t>
      </w:r>
      <w:proofErr w:type="spellEnd"/>
      <w:r w:rsidR="009F2C47">
        <w:t xml:space="preserve"> per ASME B 31.4</w:t>
      </w:r>
    </w:p>
  </w:comment>
  <w:comment w:id="278" w:author="Prahlad Enuganti" w:date="2018-11-20T13:57:00Z" w:initials="PE">
    <w:p w14:paraId="3F7A1C3F" w14:textId="714B0193" w:rsidR="000837DD" w:rsidRDefault="000837DD">
      <w:pPr>
        <w:pStyle w:val="CommentText"/>
      </w:pPr>
      <w:r>
        <w:rPr>
          <w:rStyle w:val="CommentReference"/>
        </w:rPr>
        <w:annotationRef/>
      </w:r>
      <w:r>
        <w:t>Please use “Feature ID” for referencing all locations. Since our first presentation to APC, we have used the terminology “Feature ID” and I don’t want to confuse them with the CAN-USA naming convention at this point</w:t>
      </w:r>
    </w:p>
  </w:comment>
  <w:comment w:id="287" w:author="Vinanti Shah" w:date="2018-11-19T16:05:00Z" w:initials="VS">
    <w:p w14:paraId="59FDA407" w14:textId="3FBCFE16" w:rsidR="00910F82" w:rsidRDefault="00910F82">
      <w:pPr>
        <w:pStyle w:val="CommentText"/>
      </w:pPr>
      <w:r>
        <w:rPr>
          <w:rStyle w:val="CommentReference"/>
        </w:rPr>
        <w:annotationRef/>
      </w:r>
      <w:r>
        <w:t>Show pictures from inspection</w:t>
      </w:r>
    </w:p>
  </w:comment>
  <w:comment w:id="288" w:author="Vinanti Shah" w:date="2018-11-19T16:24:00Z" w:initials="VS">
    <w:p w14:paraId="08D201CF" w14:textId="69616EF8" w:rsidR="00910F82" w:rsidRDefault="00910F82">
      <w:pPr>
        <w:pStyle w:val="CommentText"/>
      </w:pPr>
      <w:r>
        <w:rPr>
          <w:rStyle w:val="CommentReference"/>
        </w:rPr>
        <w:annotationRef/>
      </w:r>
      <w:r>
        <w:t xml:space="preserve">Same comment as table 4.1 </w:t>
      </w:r>
    </w:p>
  </w:comment>
  <w:comment w:id="293" w:author="Prahlad Enuganti" w:date="2018-11-20T14:00:00Z" w:initials="PE">
    <w:p w14:paraId="4874E89E" w14:textId="2FB6517B" w:rsidR="009F2C47" w:rsidRDefault="009F2C47">
      <w:pPr>
        <w:pStyle w:val="CommentText"/>
      </w:pPr>
      <w:r>
        <w:rPr>
          <w:rStyle w:val="CommentReference"/>
        </w:rPr>
        <w:annotationRef/>
      </w:r>
      <w:r>
        <w:t>Please align with Table 4.1 in terms of provided info</w:t>
      </w:r>
    </w:p>
  </w:comment>
  <w:comment w:id="298" w:author="Prahlad Enuganti" w:date="2018-11-20T14:01:00Z" w:initials="PE">
    <w:p w14:paraId="0060AEEF" w14:textId="75EDD2A3" w:rsidR="009F2C47" w:rsidRDefault="009F2C47">
      <w:pPr>
        <w:pStyle w:val="CommentText"/>
      </w:pPr>
      <w:r>
        <w:rPr>
          <w:rStyle w:val="CommentReference"/>
        </w:rPr>
        <w:annotationRef/>
      </w:r>
      <w:r>
        <w:t>Same comment as previous section</w:t>
      </w:r>
    </w:p>
  </w:comment>
  <w:comment w:id="301" w:author="Prahlad Enuganti" w:date="2018-11-20T14:02:00Z" w:initials="PE">
    <w:p w14:paraId="60484E60" w14:textId="7C880C57" w:rsidR="009F2C47" w:rsidRDefault="009F2C47">
      <w:pPr>
        <w:pStyle w:val="CommentText"/>
      </w:pPr>
      <w:r>
        <w:rPr>
          <w:rStyle w:val="CommentReference"/>
        </w:rPr>
        <w:annotationRef/>
      </w:r>
      <w:r>
        <w:t>Same comment as previous section</w:t>
      </w:r>
    </w:p>
  </w:comment>
  <w:comment w:id="307" w:author="Prahlad Enuganti" w:date="2018-11-20T14:09:00Z" w:initials="PE">
    <w:p w14:paraId="171E98D4" w14:textId="2E851186" w:rsidR="00BF4F6C" w:rsidRDefault="00BF4F6C">
      <w:pPr>
        <w:pStyle w:val="CommentText"/>
      </w:pPr>
      <w:r>
        <w:rPr>
          <w:rStyle w:val="CommentReference"/>
        </w:rPr>
        <w:annotationRef/>
      </w:r>
      <w:r>
        <w:t>This is counter-intuitive/</w:t>
      </w:r>
      <w:proofErr w:type="spellStart"/>
      <w:r>
        <w:t>contradictoy</w:t>
      </w:r>
      <w:proofErr w:type="spellEnd"/>
      <w:proofErr w:type="gramStart"/>
      <w:r>
        <w:t>..</w:t>
      </w:r>
      <w:proofErr w:type="gramEnd"/>
      <w:r>
        <w:t xml:space="preserve"> </w:t>
      </w:r>
      <w:proofErr w:type="gramStart"/>
      <w:r>
        <w:t>should</w:t>
      </w:r>
      <w:proofErr w:type="gramEnd"/>
      <w:r>
        <w:t xml:space="preserve"> we do “GML” if large general corrosion areas? </w:t>
      </w:r>
    </w:p>
    <w:p w14:paraId="41FE0F15" w14:textId="77777777" w:rsidR="00BF4F6C" w:rsidRDefault="00BF4F6C">
      <w:pPr>
        <w:pStyle w:val="CommentText"/>
      </w:pPr>
    </w:p>
    <w:p w14:paraId="4A956475" w14:textId="18E7B8BE" w:rsidR="00BF4F6C" w:rsidRDefault="00BF4F6C">
      <w:pPr>
        <w:pStyle w:val="CommentText"/>
      </w:pPr>
      <w:proofErr w:type="spellStart"/>
      <w:r>
        <w:t>Isnt</w:t>
      </w:r>
      <w:proofErr w:type="spellEnd"/>
      <w:r>
        <w:t xml:space="preserve"> it true to regions of low WT are localized?</w:t>
      </w:r>
    </w:p>
  </w:comment>
  <w:comment w:id="308" w:author="Vinanti Shah" w:date="2018-11-19T16:25:00Z" w:initials="VS">
    <w:p w14:paraId="28704416" w14:textId="5CA16C3F" w:rsidR="00910F82" w:rsidRDefault="00910F82">
      <w:pPr>
        <w:pStyle w:val="CommentText"/>
      </w:pPr>
      <w:r>
        <w:rPr>
          <w:rStyle w:val="CommentReference"/>
        </w:rPr>
        <w:annotationRef/>
      </w:r>
      <w:r>
        <w:t>Some background of why feature 3 is assessed – based on results of GML...</w:t>
      </w:r>
    </w:p>
  </w:comment>
  <w:comment w:id="311" w:author="Vinanti Shah" w:date="2018-11-19T16:27:00Z" w:initials="VS">
    <w:p w14:paraId="6B181355" w14:textId="4EB81126" w:rsidR="00910F82" w:rsidRDefault="00910F82">
      <w:pPr>
        <w:pStyle w:val="CommentText"/>
      </w:pPr>
      <w:r>
        <w:rPr>
          <w:rStyle w:val="CommentReference"/>
        </w:rPr>
        <w:annotationRef/>
      </w:r>
      <w:r>
        <w:t>Show blocks from UT grid that were selected for assessment, for example the 12”x16” section of the grid for feature 4</w:t>
      </w:r>
    </w:p>
  </w:comment>
  <w:comment w:id="312" w:author="Prahlad Enuganti" w:date="2018-11-20T14:31:00Z" w:initials="PE">
    <w:p w14:paraId="7B3CE8CE" w14:textId="15316D13" w:rsidR="00126B7D" w:rsidRDefault="00126B7D">
      <w:pPr>
        <w:pStyle w:val="CommentText"/>
      </w:pPr>
      <w:r>
        <w:rPr>
          <w:rStyle w:val="CommentReference"/>
        </w:rPr>
        <w:annotationRef/>
      </w:r>
      <w:proofErr w:type="spellStart"/>
      <w:r>
        <w:t>Vams</w:t>
      </w:r>
      <w:proofErr w:type="spellEnd"/>
      <w:r>
        <w:t>, following up on this comment. Under each of the sections 5.1, 5.2, 5.3, show a grid of the area assessed and what the “flaw” was in the grid</w:t>
      </w:r>
    </w:p>
  </w:comment>
  <w:comment w:id="310" w:author="Prahlad Enuganti" w:date="2018-11-20T14:37:00Z" w:initials="PE">
    <w:p w14:paraId="1B418538" w14:textId="64808D9B" w:rsidR="00126B7D" w:rsidRDefault="00126B7D">
      <w:pPr>
        <w:pStyle w:val="CommentText"/>
      </w:pPr>
      <w:r>
        <w:rPr>
          <w:rStyle w:val="CommentReference"/>
        </w:rPr>
        <w:annotationRef/>
      </w:r>
      <w:r>
        <w:t xml:space="preserve">We need to say why we only chose these 3 for FFS </w:t>
      </w:r>
      <w:proofErr w:type="spellStart"/>
      <w:r>
        <w:t>Lvl</w:t>
      </w:r>
      <w:proofErr w:type="spellEnd"/>
      <w:r>
        <w:t xml:space="preserve"> 2</w:t>
      </w:r>
      <w:proofErr w:type="gramStart"/>
      <w:r>
        <w:t>..</w:t>
      </w:r>
      <w:proofErr w:type="gramEnd"/>
      <w:r>
        <w:t xml:space="preserve"> Can you check if the measured min in the grid is within 5% of </w:t>
      </w:r>
      <w:proofErr w:type="spellStart"/>
      <w:r>
        <w:t>Tmin</w:t>
      </w:r>
      <w:proofErr w:type="spellEnd"/>
      <w:r>
        <w:t xml:space="preserve">? If so, that would be a good justification. </w:t>
      </w:r>
    </w:p>
    <w:p w14:paraId="15BF3C7F" w14:textId="77777777" w:rsidR="00126B7D" w:rsidRDefault="00126B7D">
      <w:pPr>
        <w:pStyle w:val="CommentText"/>
      </w:pPr>
    </w:p>
    <w:p w14:paraId="32C5595D" w14:textId="58020765" w:rsidR="00126B7D" w:rsidRDefault="00126B7D">
      <w:pPr>
        <w:pStyle w:val="CommentText"/>
      </w:pPr>
      <w:r>
        <w:t>I think we chose the right ones, but we have not explained anywhere what the basis was.</w:t>
      </w:r>
    </w:p>
  </w:comment>
  <w:comment w:id="314" w:author="Prahlad Enuganti" w:date="2018-11-20T14:26:00Z" w:initials="PE">
    <w:p w14:paraId="338121E6" w14:textId="622CD73D" w:rsidR="00652516" w:rsidRDefault="00652516">
      <w:pPr>
        <w:pStyle w:val="CommentText"/>
      </w:pPr>
      <w:r>
        <w:rPr>
          <w:rStyle w:val="CommentReference"/>
        </w:rPr>
        <w:annotationRef/>
      </w:r>
      <w:r>
        <w:t>Please make Feature 4 Section 5.2</w:t>
      </w:r>
    </w:p>
  </w:comment>
  <w:comment w:id="315" w:author="Vinanti Shah" w:date="2018-11-19T16:34:00Z" w:initials="VS">
    <w:p w14:paraId="296B0ED9" w14:textId="174E1236" w:rsidR="00910F82" w:rsidRDefault="00910F82">
      <w:pPr>
        <w:pStyle w:val="CommentText"/>
      </w:pPr>
      <w:r>
        <w:rPr>
          <w:rStyle w:val="CommentReference"/>
        </w:rPr>
        <w:annotationRef/>
      </w:r>
      <w:r>
        <w:t>Can we spilt the text and plots for uniform and 0.25x rate? It is a little confusing to understand the conclusions.</w:t>
      </w:r>
    </w:p>
  </w:comment>
  <w:comment w:id="338" w:author="Prahlad Enuganti" w:date="2018-11-20T14:38:00Z" w:initials="PE">
    <w:p w14:paraId="60E299E3" w14:textId="152D2A8F" w:rsidR="00126B7D" w:rsidRDefault="00126B7D">
      <w:pPr>
        <w:pStyle w:val="CommentText"/>
      </w:pPr>
      <w:r>
        <w:rPr>
          <w:rStyle w:val="CommentReference"/>
        </w:rPr>
        <w:annotationRef/>
      </w:r>
      <w:r>
        <w:t>I like the way Vinanti has split into separate sections for each riser. Don’t think we need this anymore</w:t>
      </w:r>
    </w:p>
  </w:comment>
  <w:comment w:id="339" w:author="Vinanti Shah" w:date="2018-11-19T16:28:00Z" w:initials="VS">
    <w:p w14:paraId="0676AC49" w14:textId="5FEFECDB" w:rsidR="00910F82" w:rsidRDefault="00910F82">
      <w:pPr>
        <w:pStyle w:val="CommentText"/>
      </w:pPr>
      <w:r>
        <w:rPr>
          <w:rStyle w:val="CommentReference"/>
        </w:rPr>
        <w:annotationRef/>
      </w:r>
      <w:r>
        <w:t>Can we make these tables more legible?</w:t>
      </w:r>
    </w:p>
  </w:comment>
  <w:comment w:id="341" w:author="Vinanti Shah" w:date="2018-11-19T16:37:00Z" w:initials="VS">
    <w:p w14:paraId="125E7ABB" w14:textId="7CBD7369" w:rsidR="00910F82" w:rsidRDefault="00910F82">
      <w:pPr>
        <w:pStyle w:val="CommentText"/>
      </w:pPr>
      <w:r>
        <w:rPr>
          <w:rStyle w:val="CommentReference"/>
        </w:rPr>
        <w:annotationRef/>
      </w:r>
      <w:r>
        <w:t>Similar comments as previous sections</w:t>
      </w:r>
    </w:p>
  </w:comment>
  <w:comment w:id="379" w:author="Prahlad Enuganti" w:date="2018-11-20T14:44:00Z" w:initials="PE">
    <w:p w14:paraId="5CBFEB4F" w14:textId="5E25BA20" w:rsidR="00107437" w:rsidRDefault="00107437">
      <w:pPr>
        <w:pStyle w:val="CommentText"/>
      </w:pPr>
      <w:r>
        <w:rPr>
          <w:rStyle w:val="CommentReference"/>
        </w:rPr>
        <w:annotationRef/>
      </w:r>
      <w:r>
        <w:t>Suggest using 3</w:t>
      </w:r>
      <w:r w:rsidRPr="00107437">
        <w:rPr>
          <w:vertAlign w:val="superscript"/>
        </w:rPr>
        <w:t>rd</w:t>
      </w:r>
      <w:r>
        <w:t xml:space="preserve"> decimal</w:t>
      </w:r>
    </w:p>
  </w:comment>
  <w:comment w:id="383" w:author="Prahlad Enuganti" w:date="2018-11-20T14:45:00Z" w:initials="PE">
    <w:p w14:paraId="68623570" w14:textId="541DDEC5" w:rsidR="00107437" w:rsidRDefault="00107437">
      <w:pPr>
        <w:pStyle w:val="CommentText"/>
      </w:pPr>
      <w:r>
        <w:rPr>
          <w:rStyle w:val="CommentReference"/>
        </w:rPr>
        <w:annotationRef/>
      </w:r>
      <w:r>
        <w:t>Suggest using 3</w:t>
      </w:r>
      <w:r w:rsidRPr="00107437">
        <w:rPr>
          <w:vertAlign w:val="superscript"/>
        </w:rPr>
        <w:t>rd</w:t>
      </w:r>
      <w:r>
        <w:t xml:space="preserve"> decimal</w:t>
      </w:r>
    </w:p>
  </w:comment>
  <w:comment w:id="413" w:author="Prahlad Enuganti" w:date="2018-11-20T14:42:00Z" w:initials="PE">
    <w:p w14:paraId="3E0F801A" w14:textId="1999F507" w:rsidR="00107437" w:rsidRDefault="00107437">
      <w:pPr>
        <w:pStyle w:val="CommentText"/>
      </w:pPr>
      <w:r>
        <w:rPr>
          <w:rStyle w:val="CommentReference"/>
        </w:rPr>
        <w:annotationRef/>
      </w:r>
      <w:r>
        <w:t>Love these plots. One favor to ask. Can you use the same color scale for all OE data and the same color scale for all GE data?</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60FE17C" w15:done="0"/>
  <w15:commentEx w15:paraId="0B017424" w15:done="0"/>
  <w15:commentEx w15:paraId="4567A88B" w15:done="0"/>
  <w15:commentEx w15:paraId="5563291D" w15:done="0"/>
  <w15:commentEx w15:paraId="5352B5E3" w15:done="0"/>
  <w15:commentEx w15:paraId="6DCE22D7" w15:done="0"/>
  <w15:commentEx w15:paraId="7F4366E6" w15:done="0"/>
  <w15:commentEx w15:paraId="005F9BF0" w15:done="0"/>
  <w15:commentEx w15:paraId="343407A9" w15:done="0"/>
  <w15:commentEx w15:paraId="496FCD41" w15:done="0"/>
  <w15:commentEx w15:paraId="33EA77F9" w15:done="0"/>
  <w15:commentEx w15:paraId="6CCD7D44" w15:done="0"/>
  <w15:commentEx w15:paraId="3F7A1C3F" w15:done="0"/>
  <w15:commentEx w15:paraId="59FDA407" w15:done="0"/>
  <w15:commentEx w15:paraId="08D201CF" w15:done="0"/>
  <w15:commentEx w15:paraId="4874E89E" w15:done="0"/>
  <w15:commentEx w15:paraId="0060AEEF" w15:done="0"/>
  <w15:commentEx w15:paraId="60484E60" w15:done="0"/>
  <w15:commentEx w15:paraId="4A956475" w15:done="0"/>
  <w15:commentEx w15:paraId="28704416" w15:done="0"/>
  <w15:commentEx w15:paraId="6B181355" w15:done="0"/>
  <w15:commentEx w15:paraId="7B3CE8CE" w15:paraIdParent="6B181355" w15:done="0"/>
  <w15:commentEx w15:paraId="32C5595D" w15:done="0"/>
  <w15:commentEx w15:paraId="338121E6" w15:done="0"/>
  <w15:commentEx w15:paraId="296B0ED9" w15:done="0"/>
  <w15:commentEx w15:paraId="60E299E3" w15:done="0"/>
  <w15:commentEx w15:paraId="0676AC49" w15:done="0"/>
  <w15:commentEx w15:paraId="125E7ABB" w15:done="0"/>
  <w15:commentEx w15:paraId="5CBFEB4F" w15:done="0"/>
  <w15:commentEx w15:paraId="68623570" w15:done="0"/>
  <w15:commentEx w15:paraId="3E0F801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90F813" w14:textId="77777777" w:rsidR="008C12FE" w:rsidRDefault="008C12FE" w:rsidP="00277628">
      <w:pPr>
        <w:spacing w:after="0" w:line="240" w:lineRule="auto"/>
      </w:pPr>
      <w:r>
        <w:separator/>
      </w:r>
    </w:p>
  </w:endnote>
  <w:endnote w:type="continuationSeparator" w:id="0">
    <w:p w14:paraId="1B08BA26" w14:textId="77777777" w:rsidR="008C12FE" w:rsidRDefault="008C12FE" w:rsidP="002776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ookman">
    <w:panose1 w:val="00000000000000000000"/>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Haettenschweiler">
    <w:altName w:val="Impact"/>
    <w:charset w:val="00"/>
    <w:family w:val="swiss"/>
    <w:pitch w:val="variable"/>
    <w:sig w:usb0="00000001"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AE99A4" w14:textId="77777777" w:rsidR="00910F82" w:rsidRPr="008D5252" w:rsidRDefault="00910F82" w:rsidP="005C1D60">
    <w:pPr>
      <w:pStyle w:val="Footer"/>
      <w:jc w:val="center"/>
    </w:pPr>
    <w:r w:rsidRPr="00440A1D">
      <w:rPr>
        <w:i/>
        <w:sz w:val="20"/>
        <w:szCs w:val="20"/>
      </w:rPr>
      <w:t>This document contains technical information that is subject to U.S. and any other applicable export control regulations, including restrictions on the export, sale, or transfer of U.S.-origin items (goods, technology, or software) to sanctioned or embargoed countries, entities, or persons. It may not be exported or re-exported except as authorized under applica</w:t>
    </w:r>
    <w:r>
      <w:rPr>
        <w:i/>
        <w:sz w:val="20"/>
        <w:szCs w:val="20"/>
      </w:rPr>
      <w:t>ble export control requirements.</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360" w:type="dxa"/>
      <w:tblInd w:w="108" w:type="dxa"/>
      <w:tblLook w:val="00A0" w:firstRow="1" w:lastRow="0" w:firstColumn="1" w:lastColumn="0" w:noHBand="0" w:noVBand="0"/>
    </w:tblPr>
    <w:tblGrid>
      <w:gridCol w:w="9360"/>
    </w:tblGrid>
    <w:tr w:rsidR="00910F82" w:rsidRPr="00FC0B21" w14:paraId="61BAD6FE" w14:textId="77777777" w:rsidTr="007118F5">
      <w:trPr>
        <w:trHeight w:val="200"/>
      </w:trPr>
      <w:tc>
        <w:tcPr>
          <w:tcW w:w="9360" w:type="dxa"/>
          <w:tcBorders>
            <w:top w:val="single" w:sz="4" w:space="0" w:color="auto"/>
          </w:tcBorders>
        </w:tcPr>
        <w:p w14:paraId="1DC67673" w14:textId="77777777" w:rsidR="00910F82" w:rsidRPr="00FC0B21" w:rsidRDefault="00910F82" w:rsidP="007118F5">
          <w:pPr>
            <w:pStyle w:val="Footer"/>
            <w:spacing w:after="0" w:line="240" w:lineRule="auto"/>
            <w:contextualSpacing/>
            <w:jc w:val="center"/>
            <w:rPr>
              <w:rFonts w:ascii="Arial Narrow" w:hAnsi="Arial Narrow"/>
              <w:sz w:val="16"/>
            </w:rPr>
          </w:pPr>
          <w:r>
            <w:rPr>
              <w:rFonts w:ascii="Arial Narrow" w:hAnsi="Arial Narrow"/>
              <w:b/>
              <w:i/>
              <w:sz w:val="16"/>
            </w:rPr>
            <w:t>Energo Engineering</w:t>
          </w:r>
          <w:r>
            <w:rPr>
              <w:rFonts w:ascii="Arial Narrow" w:hAnsi="Arial Narrow"/>
              <w:b/>
              <w:sz w:val="16"/>
            </w:rPr>
            <w:t xml:space="preserve"> </w:t>
          </w:r>
          <w:r w:rsidRPr="00865FF8">
            <w:rPr>
              <w:rFonts w:ascii="Arial Narrow" w:hAnsi="Arial Narrow"/>
              <w:b/>
              <w:sz w:val="16"/>
            </w:rPr>
            <w:sym w:font="Symbol" w:char="F0B7"/>
          </w:r>
          <w:r>
            <w:rPr>
              <w:rFonts w:ascii="Arial Narrow" w:hAnsi="Arial Narrow"/>
              <w:b/>
              <w:sz w:val="16"/>
            </w:rPr>
            <w:t xml:space="preserve"> </w:t>
          </w:r>
          <w:r>
            <w:rPr>
              <w:rFonts w:ascii="Arial Narrow" w:hAnsi="Arial Narrow"/>
              <w:snapToGrid w:val="0"/>
              <w:sz w:val="16"/>
            </w:rPr>
            <w:t>601 Jefferson St.</w:t>
          </w:r>
          <w:r>
            <w:rPr>
              <w:rFonts w:ascii="Arial Narrow" w:hAnsi="Arial Narrow"/>
              <w:b/>
              <w:sz w:val="16"/>
            </w:rPr>
            <w:t xml:space="preserve"> </w:t>
          </w:r>
          <w:r w:rsidRPr="00865FF8">
            <w:rPr>
              <w:rFonts w:ascii="Arial Narrow" w:hAnsi="Arial Narrow"/>
              <w:b/>
              <w:sz w:val="16"/>
            </w:rPr>
            <w:sym w:font="Symbol" w:char="F0B7"/>
          </w:r>
          <w:r>
            <w:rPr>
              <w:rFonts w:ascii="Arial Narrow" w:hAnsi="Arial Narrow"/>
              <w:b/>
              <w:sz w:val="16"/>
            </w:rPr>
            <w:t xml:space="preserve"> </w:t>
          </w:r>
          <w:r w:rsidRPr="00865FF8">
            <w:rPr>
              <w:rFonts w:ascii="Arial Narrow" w:hAnsi="Arial Narrow"/>
              <w:sz w:val="16"/>
            </w:rPr>
            <w:t>Houston, TX 770</w:t>
          </w:r>
          <w:r>
            <w:rPr>
              <w:rFonts w:ascii="Arial Narrow" w:hAnsi="Arial Narrow"/>
              <w:sz w:val="16"/>
            </w:rPr>
            <w:t>0</w:t>
          </w:r>
          <w:r w:rsidRPr="00865FF8">
            <w:rPr>
              <w:rFonts w:ascii="Arial Narrow" w:hAnsi="Arial Narrow"/>
              <w:sz w:val="16"/>
            </w:rPr>
            <w:t>2 USA</w:t>
          </w:r>
          <w:r>
            <w:rPr>
              <w:rFonts w:ascii="Arial Narrow" w:hAnsi="Arial Narrow"/>
              <w:b/>
              <w:sz w:val="16"/>
            </w:rPr>
            <w:t xml:space="preserve"> </w:t>
          </w:r>
          <w:r w:rsidRPr="00865FF8">
            <w:rPr>
              <w:rFonts w:ascii="Arial Narrow" w:hAnsi="Arial Narrow"/>
              <w:b/>
              <w:sz w:val="16"/>
            </w:rPr>
            <w:sym w:font="Symbol" w:char="F0B7"/>
          </w:r>
          <w:r>
            <w:rPr>
              <w:rFonts w:ascii="Arial Narrow" w:hAnsi="Arial Narrow"/>
              <w:b/>
              <w:sz w:val="16"/>
            </w:rPr>
            <w:t xml:space="preserve"> </w:t>
          </w:r>
          <w:r w:rsidRPr="00865FF8">
            <w:rPr>
              <w:rFonts w:ascii="Arial Narrow" w:hAnsi="Arial Narrow"/>
              <w:sz w:val="16"/>
            </w:rPr>
            <w:t>Tel: 713-</w:t>
          </w:r>
          <w:r>
            <w:rPr>
              <w:rFonts w:ascii="Arial Narrow" w:hAnsi="Arial Narrow"/>
              <w:sz w:val="16"/>
            </w:rPr>
            <w:t>753</w:t>
          </w:r>
          <w:r w:rsidRPr="00865FF8">
            <w:rPr>
              <w:rFonts w:ascii="Arial Narrow" w:hAnsi="Arial Narrow"/>
              <w:sz w:val="16"/>
            </w:rPr>
            <w:t>-</w:t>
          </w:r>
          <w:r>
            <w:rPr>
              <w:rFonts w:ascii="Arial Narrow" w:hAnsi="Arial Narrow"/>
              <w:sz w:val="16"/>
            </w:rPr>
            <w:t>399</w:t>
          </w:r>
          <w:r w:rsidRPr="00865FF8">
            <w:rPr>
              <w:rFonts w:ascii="Arial Narrow" w:hAnsi="Arial Narrow"/>
              <w:sz w:val="16"/>
            </w:rPr>
            <w:t xml:space="preserve">0 </w:t>
          </w:r>
          <w:r w:rsidRPr="00865FF8">
            <w:rPr>
              <w:rFonts w:ascii="Arial Narrow" w:hAnsi="Arial Narrow"/>
              <w:b/>
              <w:sz w:val="16"/>
            </w:rPr>
            <w:sym w:font="Symbol" w:char="F0B7"/>
          </w:r>
          <w:r>
            <w:rPr>
              <w:rFonts w:ascii="Arial Narrow" w:hAnsi="Arial Narrow"/>
              <w:b/>
              <w:sz w:val="16"/>
            </w:rPr>
            <w:t xml:space="preserve"> </w:t>
          </w:r>
          <w:r w:rsidRPr="00865FF8">
            <w:rPr>
              <w:rFonts w:ascii="Arial Narrow" w:hAnsi="Arial Narrow"/>
              <w:sz w:val="16"/>
            </w:rPr>
            <w:t>Fax: 713-</w:t>
          </w:r>
          <w:r>
            <w:rPr>
              <w:rFonts w:ascii="Arial Narrow" w:hAnsi="Arial Narrow"/>
              <w:sz w:val="16"/>
            </w:rPr>
            <w:t>753</w:t>
          </w:r>
          <w:r w:rsidRPr="00865FF8">
            <w:rPr>
              <w:rFonts w:ascii="Arial Narrow" w:hAnsi="Arial Narrow"/>
              <w:sz w:val="16"/>
            </w:rPr>
            <w:t>-</w:t>
          </w:r>
          <w:r>
            <w:rPr>
              <w:rFonts w:ascii="Arial Narrow" w:hAnsi="Arial Narrow"/>
              <w:sz w:val="16"/>
            </w:rPr>
            <w:t>4548</w:t>
          </w:r>
        </w:p>
      </w:tc>
    </w:tr>
    <w:tr w:rsidR="00910F82" w:rsidRPr="00FC0B21" w14:paraId="634977B2" w14:textId="77777777" w:rsidTr="007118F5">
      <w:trPr>
        <w:trHeight w:val="187"/>
      </w:trPr>
      <w:tc>
        <w:tcPr>
          <w:tcW w:w="9360" w:type="dxa"/>
        </w:tcPr>
        <w:p w14:paraId="57D6B779" w14:textId="77777777" w:rsidR="00910F82" w:rsidRPr="00FC0B21" w:rsidRDefault="00910F82" w:rsidP="007118F5">
          <w:pPr>
            <w:pStyle w:val="Footer"/>
            <w:spacing w:after="0" w:line="240" w:lineRule="auto"/>
            <w:contextualSpacing/>
            <w:jc w:val="center"/>
            <w:rPr>
              <w:rFonts w:ascii="Arial Narrow" w:hAnsi="Arial Narrow"/>
              <w:b/>
              <w:i/>
              <w:color w:val="0070C0"/>
              <w:sz w:val="16"/>
              <w:u w:val="single"/>
            </w:rPr>
          </w:pPr>
          <w:r w:rsidRPr="00FC0B21">
            <w:rPr>
              <w:rFonts w:ascii="Arial" w:hAnsi="Arial"/>
              <w:b/>
              <w:i/>
              <w:color w:val="0070C0"/>
              <w:sz w:val="16"/>
              <w:u w:val="single"/>
            </w:rPr>
            <w:t>www.energoeng.com</w:t>
          </w:r>
        </w:p>
      </w:tc>
    </w:tr>
  </w:tbl>
  <w:p w14:paraId="1481C03B" w14:textId="77777777" w:rsidR="00910F82" w:rsidRPr="006D6C39" w:rsidRDefault="00910F82" w:rsidP="007118F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360" w:type="dxa"/>
      <w:tblInd w:w="108" w:type="dxa"/>
      <w:tblLook w:val="00A0" w:firstRow="1" w:lastRow="0" w:firstColumn="1" w:lastColumn="0" w:noHBand="0" w:noVBand="0"/>
    </w:tblPr>
    <w:tblGrid>
      <w:gridCol w:w="9360"/>
    </w:tblGrid>
    <w:tr w:rsidR="00910F82" w:rsidRPr="00FC0B21" w14:paraId="402F9590" w14:textId="77777777" w:rsidTr="00211322">
      <w:trPr>
        <w:trHeight w:val="200"/>
      </w:trPr>
      <w:tc>
        <w:tcPr>
          <w:tcW w:w="9360" w:type="dxa"/>
          <w:tcBorders>
            <w:top w:val="single" w:sz="4" w:space="0" w:color="auto"/>
          </w:tcBorders>
        </w:tcPr>
        <w:p w14:paraId="48069930" w14:textId="77777777" w:rsidR="00910F82" w:rsidRPr="00FC0B21" w:rsidRDefault="00910F82" w:rsidP="00211322">
          <w:pPr>
            <w:pStyle w:val="Footer"/>
            <w:spacing w:after="0" w:line="240" w:lineRule="auto"/>
            <w:contextualSpacing/>
            <w:jc w:val="center"/>
            <w:rPr>
              <w:rFonts w:ascii="Arial Narrow" w:hAnsi="Arial Narrow"/>
              <w:sz w:val="16"/>
            </w:rPr>
          </w:pPr>
          <w:r>
            <w:rPr>
              <w:rFonts w:ascii="Arial Narrow" w:hAnsi="Arial Narrow"/>
              <w:b/>
              <w:i/>
              <w:sz w:val="16"/>
            </w:rPr>
            <w:t>Energo Engineering</w:t>
          </w:r>
          <w:r>
            <w:rPr>
              <w:rFonts w:ascii="Arial Narrow" w:hAnsi="Arial Narrow"/>
              <w:b/>
              <w:sz w:val="16"/>
            </w:rPr>
            <w:t xml:space="preserve"> </w:t>
          </w:r>
          <w:r w:rsidRPr="00865FF8">
            <w:rPr>
              <w:rFonts w:ascii="Arial Narrow" w:hAnsi="Arial Narrow"/>
              <w:b/>
              <w:sz w:val="16"/>
            </w:rPr>
            <w:sym w:font="Symbol" w:char="F0B7"/>
          </w:r>
          <w:r>
            <w:rPr>
              <w:rFonts w:ascii="Arial Narrow" w:hAnsi="Arial Narrow"/>
              <w:b/>
              <w:sz w:val="16"/>
            </w:rPr>
            <w:t xml:space="preserve"> </w:t>
          </w:r>
          <w:r>
            <w:rPr>
              <w:rFonts w:ascii="Arial Narrow" w:hAnsi="Arial Narrow"/>
              <w:snapToGrid w:val="0"/>
              <w:sz w:val="16"/>
            </w:rPr>
            <w:t>601 Jefferson St.</w:t>
          </w:r>
          <w:r>
            <w:rPr>
              <w:rFonts w:ascii="Arial Narrow" w:hAnsi="Arial Narrow"/>
              <w:b/>
              <w:sz w:val="16"/>
            </w:rPr>
            <w:t xml:space="preserve"> </w:t>
          </w:r>
          <w:r w:rsidRPr="00865FF8">
            <w:rPr>
              <w:rFonts w:ascii="Arial Narrow" w:hAnsi="Arial Narrow"/>
              <w:b/>
              <w:sz w:val="16"/>
            </w:rPr>
            <w:sym w:font="Symbol" w:char="F0B7"/>
          </w:r>
          <w:r>
            <w:rPr>
              <w:rFonts w:ascii="Arial Narrow" w:hAnsi="Arial Narrow"/>
              <w:b/>
              <w:sz w:val="16"/>
            </w:rPr>
            <w:t xml:space="preserve"> </w:t>
          </w:r>
          <w:r w:rsidRPr="00865FF8">
            <w:rPr>
              <w:rFonts w:ascii="Arial Narrow" w:hAnsi="Arial Narrow"/>
              <w:sz w:val="16"/>
            </w:rPr>
            <w:t>Houston, TX 770</w:t>
          </w:r>
          <w:r>
            <w:rPr>
              <w:rFonts w:ascii="Arial Narrow" w:hAnsi="Arial Narrow"/>
              <w:sz w:val="16"/>
            </w:rPr>
            <w:t>0</w:t>
          </w:r>
          <w:r w:rsidRPr="00865FF8">
            <w:rPr>
              <w:rFonts w:ascii="Arial Narrow" w:hAnsi="Arial Narrow"/>
              <w:sz w:val="16"/>
            </w:rPr>
            <w:t>2 USA</w:t>
          </w:r>
          <w:r>
            <w:rPr>
              <w:rFonts w:ascii="Arial Narrow" w:hAnsi="Arial Narrow"/>
              <w:b/>
              <w:sz w:val="16"/>
            </w:rPr>
            <w:t xml:space="preserve"> </w:t>
          </w:r>
          <w:r w:rsidRPr="00865FF8">
            <w:rPr>
              <w:rFonts w:ascii="Arial Narrow" w:hAnsi="Arial Narrow"/>
              <w:b/>
              <w:sz w:val="16"/>
            </w:rPr>
            <w:sym w:font="Symbol" w:char="F0B7"/>
          </w:r>
          <w:r>
            <w:rPr>
              <w:rFonts w:ascii="Arial Narrow" w:hAnsi="Arial Narrow"/>
              <w:b/>
              <w:sz w:val="16"/>
            </w:rPr>
            <w:t xml:space="preserve"> </w:t>
          </w:r>
          <w:r w:rsidRPr="00865FF8">
            <w:rPr>
              <w:rFonts w:ascii="Arial Narrow" w:hAnsi="Arial Narrow"/>
              <w:sz w:val="16"/>
            </w:rPr>
            <w:t>Tel: 713-</w:t>
          </w:r>
          <w:r>
            <w:rPr>
              <w:rFonts w:ascii="Arial Narrow" w:hAnsi="Arial Narrow"/>
              <w:sz w:val="16"/>
            </w:rPr>
            <w:t>753</w:t>
          </w:r>
          <w:r w:rsidRPr="00865FF8">
            <w:rPr>
              <w:rFonts w:ascii="Arial Narrow" w:hAnsi="Arial Narrow"/>
              <w:sz w:val="16"/>
            </w:rPr>
            <w:t>-</w:t>
          </w:r>
          <w:r>
            <w:rPr>
              <w:rFonts w:ascii="Arial Narrow" w:hAnsi="Arial Narrow"/>
              <w:sz w:val="16"/>
            </w:rPr>
            <w:t>399</w:t>
          </w:r>
          <w:r w:rsidRPr="00865FF8">
            <w:rPr>
              <w:rFonts w:ascii="Arial Narrow" w:hAnsi="Arial Narrow"/>
              <w:sz w:val="16"/>
            </w:rPr>
            <w:t xml:space="preserve">0 </w:t>
          </w:r>
          <w:r w:rsidRPr="00865FF8">
            <w:rPr>
              <w:rFonts w:ascii="Arial Narrow" w:hAnsi="Arial Narrow"/>
              <w:b/>
              <w:sz w:val="16"/>
            </w:rPr>
            <w:sym w:font="Symbol" w:char="F0B7"/>
          </w:r>
          <w:r>
            <w:rPr>
              <w:rFonts w:ascii="Arial Narrow" w:hAnsi="Arial Narrow"/>
              <w:b/>
              <w:sz w:val="16"/>
            </w:rPr>
            <w:t xml:space="preserve"> </w:t>
          </w:r>
          <w:r w:rsidRPr="00865FF8">
            <w:rPr>
              <w:rFonts w:ascii="Arial Narrow" w:hAnsi="Arial Narrow"/>
              <w:sz w:val="16"/>
            </w:rPr>
            <w:t>Fax: 713-</w:t>
          </w:r>
          <w:r>
            <w:rPr>
              <w:rFonts w:ascii="Arial Narrow" w:hAnsi="Arial Narrow"/>
              <w:sz w:val="16"/>
            </w:rPr>
            <w:t>753</w:t>
          </w:r>
          <w:r w:rsidRPr="00865FF8">
            <w:rPr>
              <w:rFonts w:ascii="Arial Narrow" w:hAnsi="Arial Narrow"/>
              <w:sz w:val="16"/>
            </w:rPr>
            <w:t>-</w:t>
          </w:r>
          <w:r>
            <w:rPr>
              <w:rFonts w:ascii="Arial Narrow" w:hAnsi="Arial Narrow"/>
              <w:sz w:val="16"/>
            </w:rPr>
            <w:t>4548</w:t>
          </w:r>
        </w:p>
      </w:tc>
    </w:tr>
    <w:tr w:rsidR="00910F82" w:rsidRPr="00FC0B21" w14:paraId="46A4218D" w14:textId="77777777" w:rsidTr="00211322">
      <w:trPr>
        <w:trHeight w:val="187"/>
      </w:trPr>
      <w:tc>
        <w:tcPr>
          <w:tcW w:w="9360" w:type="dxa"/>
        </w:tcPr>
        <w:p w14:paraId="7C899EF5" w14:textId="77777777" w:rsidR="00910F82" w:rsidRPr="00FC0B21" w:rsidRDefault="00910F82" w:rsidP="00211322">
          <w:pPr>
            <w:pStyle w:val="Footer"/>
            <w:spacing w:after="0" w:line="240" w:lineRule="auto"/>
            <w:contextualSpacing/>
            <w:jc w:val="center"/>
            <w:rPr>
              <w:rFonts w:ascii="Arial Narrow" w:hAnsi="Arial Narrow"/>
              <w:b/>
              <w:i/>
              <w:color w:val="0070C0"/>
              <w:sz w:val="16"/>
              <w:u w:val="single"/>
            </w:rPr>
          </w:pPr>
          <w:r w:rsidRPr="00FC0B21">
            <w:rPr>
              <w:rFonts w:ascii="Arial" w:hAnsi="Arial"/>
              <w:b/>
              <w:i/>
              <w:color w:val="0070C0"/>
              <w:sz w:val="16"/>
              <w:u w:val="single"/>
            </w:rPr>
            <w:t>www.energoeng.com</w:t>
          </w:r>
        </w:p>
      </w:tc>
    </w:tr>
  </w:tbl>
  <w:p w14:paraId="21A80480" w14:textId="77777777" w:rsidR="00910F82" w:rsidRPr="006D6C39" w:rsidRDefault="00910F82" w:rsidP="00F7189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270" w:type="dxa"/>
      <w:tblInd w:w="108" w:type="dxa"/>
      <w:tblLook w:val="00A0" w:firstRow="1" w:lastRow="0" w:firstColumn="1" w:lastColumn="0" w:noHBand="0" w:noVBand="0"/>
    </w:tblPr>
    <w:tblGrid>
      <w:gridCol w:w="9270"/>
    </w:tblGrid>
    <w:tr w:rsidR="00910F82" w:rsidRPr="00FC0B21" w14:paraId="5E8BDB72" w14:textId="77777777" w:rsidTr="0048344E">
      <w:trPr>
        <w:trHeight w:val="200"/>
      </w:trPr>
      <w:tc>
        <w:tcPr>
          <w:tcW w:w="9270" w:type="dxa"/>
          <w:tcBorders>
            <w:top w:val="single" w:sz="4" w:space="0" w:color="auto"/>
          </w:tcBorders>
        </w:tcPr>
        <w:p w14:paraId="7D37BE48" w14:textId="77777777" w:rsidR="00910F82" w:rsidRPr="00FC0B21" w:rsidRDefault="00910F82" w:rsidP="0048344E">
          <w:pPr>
            <w:pStyle w:val="Footer"/>
            <w:tabs>
              <w:tab w:val="clear" w:pos="4680"/>
              <w:tab w:val="clear" w:pos="9360"/>
              <w:tab w:val="right" w:pos="8442"/>
            </w:tabs>
            <w:spacing w:after="0" w:line="240" w:lineRule="auto"/>
            <w:ind w:left="-288" w:right="-468" w:firstLine="1890"/>
            <w:contextualSpacing/>
            <w:jc w:val="left"/>
            <w:rPr>
              <w:rFonts w:ascii="Arial Narrow" w:hAnsi="Arial Narrow"/>
              <w:sz w:val="16"/>
            </w:rPr>
          </w:pPr>
          <w:r>
            <w:rPr>
              <w:rFonts w:ascii="Arial Narrow" w:hAnsi="Arial Narrow"/>
              <w:b/>
              <w:i/>
              <w:sz w:val="16"/>
            </w:rPr>
            <w:t>Energo Engineering</w:t>
          </w:r>
          <w:r>
            <w:rPr>
              <w:rFonts w:ascii="Arial Narrow" w:hAnsi="Arial Narrow"/>
              <w:b/>
              <w:sz w:val="16"/>
            </w:rPr>
            <w:t xml:space="preserve"> </w:t>
          </w:r>
          <w:r w:rsidRPr="00865FF8">
            <w:rPr>
              <w:rFonts w:ascii="Arial Narrow" w:hAnsi="Arial Narrow"/>
              <w:b/>
              <w:sz w:val="16"/>
            </w:rPr>
            <w:sym w:font="Symbol" w:char="F0B7"/>
          </w:r>
          <w:r>
            <w:rPr>
              <w:rFonts w:ascii="Arial Narrow" w:hAnsi="Arial Narrow"/>
              <w:b/>
              <w:sz w:val="16"/>
            </w:rPr>
            <w:t xml:space="preserve"> </w:t>
          </w:r>
          <w:r>
            <w:rPr>
              <w:rFonts w:ascii="Arial Narrow" w:hAnsi="Arial Narrow"/>
              <w:snapToGrid w:val="0"/>
              <w:sz w:val="16"/>
            </w:rPr>
            <w:t>601 Jefferson St.</w:t>
          </w:r>
          <w:r>
            <w:rPr>
              <w:rFonts w:ascii="Arial Narrow" w:hAnsi="Arial Narrow"/>
              <w:b/>
              <w:sz w:val="16"/>
            </w:rPr>
            <w:t xml:space="preserve"> </w:t>
          </w:r>
          <w:r w:rsidRPr="00865FF8">
            <w:rPr>
              <w:rFonts w:ascii="Arial Narrow" w:hAnsi="Arial Narrow"/>
              <w:b/>
              <w:sz w:val="16"/>
            </w:rPr>
            <w:sym w:font="Symbol" w:char="F0B7"/>
          </w:r>
          <w:r>
            <w:rPr>
              <w:rFonts w:ascii="Arial Narrow" w:hAnsi="Arial Narrow"/>
              <w:b/>
              <w:sz w:val="16"/>
            </w:rPr>
            <w:t xml:space="preserve"> </w:t>
          </w:r>
          <w:r w:rsidRPr="00865FF8">
            <w:rPr>
              <w:rFonts w:ascii="Arial Narrow" w:hAnsi="Arial Narrow"/>
              <w:sz w:val="16"/>
            </w:rPr>
            <w:t>Houston, TX 770</w:t>
          </w:r>
          <w:r>
            <w:rPr>
              <w:rFonts w:ascii="Arial Narrow" w:hAnsi="Arial Narrow"/>
              <w:sz w:val="16"/>
            </w:rPr>
            <w:t>0</w:t>
          </w:r>
          <w:r w:rsidRPr="00865FF8">
            <w:rPr>
              <w:rFonts w:ascii="Arial Narrow" w:hAnsi="Arial Narrow"/>
              <w:sz w:val="16"/>
            </w:rPr>
            <w:t>2 USA</w:t>
          </w:r>
          <w:r>
            <w:rPr>
              <w:rFonts w:ascii="Arial Narrow" w:hAnsi="Arial Narrow"/>
              <w:b/>
              <w:sz w:val="16"/>
            </w:rPr>
            <w:t xml:space="preserve"> </w:t>
          </w:r>
          <w:r w:rsidRPr="00865FF8">
            <w:rPr>
              <w:rFonts w:ascii="Arial Narrow" w:hAnsi="Arial Narrow"/>
              <w:b/>
              <w:sz w:val="16"/>
            </w:rPr>
            <w:sym w:font="Symbol" w:char="F0B7"/>
          </w:r>
          <w:r>
            <w:rPr>
              <w:rFonts w:ascii="Arial Narrow" w:hAnsi="Arial Narrow"/>
              <w:b/>
              <w:sz w:val="16"/>
            </w:rPr>
            <w:t xml:space="preserve"> </w:t>
          </w:r>
          <w:r w:rsidRPr="00865FF8">
            <w:rPr>
              <w:rFonts w:ascii="Arial Narrow" w:hAnsi="Arial Narrow"/>
              <w:sz w:val="16"/>
            </w:rPr>
            <w:t>Tel: 713-</w:t>
          </w:r>
          <w:r>
            <w:rPr>
              <w:rFonts w:ascii="Arial Narrow" w:hAnsi="Arial Narrow"/>
              <w:sz w:val="16"/>
            </w:rPr>
            <w:t>753</w:t>
          </w:r>
          <w:r w:rsidRPr="00865FF8">
            <w:rPr>
              <w:rFonts w:ascii="Arial Narrow" w:hAnsi="Arial Narrow"/>
              <w:sz w:val="16"/>
            </w:rPr>
            <w:t>-</w:t>
          </w:r>
          <w:r>
            <w:rPr>
              <w:rFonts w:ascii="Arial Narrow" w:hAnsi="Arial Narrow"/>
              <w:sz w:val="16"/>
            </w:rPr>
            <w:t>399</w:t>
          </w:r>
          <w:r w:rsidRPr="00865FF8">
            <w:rPr>
              <w:rFonts w:ascii="Arial Narrow" w:hAnsi="Arial Narrow"/>
              <w:sz w:val="16"/>
            </w:rPr>
            <w:t xml:space="preserve">0 </w:t>
          </w:r>
          <w:r w:rsidRPr="00865FF8">
            <w:rPr>
              <w:rFonts w:ascii="Arial Narrow" w:hAnsi="Arial Narrow"/>
              <w:b/>
              <w:sz w:val="16"/>
            </w:rPr>
            <w:sym w:font="Symbol" w:char="F0B7"/>
          </w:r>
          <w:r>
            <w:rPr>
              <w:rFonts w:ascii="Arial Narrow" w:hAnsi="Arial Narrow"/>
              <w:b/>
              <w:sz w:val="16"/>
            </w:rPr>
            <w:t xml:space="preserve"> </w:t>
          </w:r>
          <w:r w:rsidRPr="00865FF8">
            <w:rPr>
              <w:rFonts w:ascii="Arial Narrow" w:hAnsi="Arial Narrow"/>
              <w:sz w:val="16"/>
            </w:rPr>
            <w:t>Fax: 713-</w:t>
          </w:r>
          <w:r>
            <w:rPr>
              <w:rFonts w:ascii="Arial Narrow" w:hAnsi="Arial Narrow"/>
              <w:sz w:val="16"/>
            </w:rPr>
            <w:t>753</w:t>
          </w:r>
          <w:r w:rsidRPr="00865FF8">
            <w:rPr>
              <w:rFonts w:ascii="Arial Narrow" w:hAnsi="Arial Narrow"/>
              <w:sz w:val="16"/>
            </w:rPr>
            <w:t>-</w:t>
          </w:r>
          <w:r>
            <w:rPr>
              <w:rFonts w:ascii="Arial Narrow" w:hAnsi="Arial Narrow"/>
              <w:sz w:val="16"/>
            </w:rPr>
            <w:t>4548</w:t>
          </w:r>
        </w:p>
      </w:tc>
    </w:tr>
    <w:tr w:rsidR="00910F82" w:rsidRPr="00FC0B21" w14:paraId="4BCB28CC" w14:textId="77777777" w:rsidTr="0048344E">
      <w:trPr>
        <w:trHeight w:val="187"/>
      </w:trPr>
      <w:tc>
        <w:tcPr>
          <w:tcW w:w="9270" w:type="dxa"/>
        </w:tcPr>
        <w:p w14:paraId="366E9808" w14:textId="77777777" w:rsidR="00910F82" w:rsidRPr="00FC0B21" w:rsidRDefault="00910F82" w:rsidP="0048344E">
          <w:pPr>
            <w:pStyle w:val="Footer"/>
            <w:spacing w:after="0" w:line="240" w:lineRule="auto"/>
            <w:ind w:firstLine="1890"/>
            <w:contextualSpacing/>
            <w:rPr>
              <w:rFonts w:ascii="Arial Narrow" w:hAnsi="Arial Narrow"/>
              <w:b/>
              <w:i/>
              <w:color w:val="0070C0"/>
              <w:sz w:val="16"/>
              <w:u w:val="single"/>
            </w:rPr>
          </w:pPr>
          <w:r>
            <w:rPr>
              <w:rFonts w:ascii="Arial" w:hAnsi="Arial"/>
              <w:color w:val="0070C0"/>
              <w:sz w:val="16"/>
            </w:rPr>
            <w:t xml:space="preserve">                                                </w:t>
          </w:r>
          <w:r w:rsidRPr="00FC0B21">
            <w:rPr>
              <w:rFonts w:ascii="Arial" w:hAnsi="Arial"/>
              <w:b/>
              <w:i/>
              <w:color w:val="0070C0"/>
              <w:sz w:val="16"/>
              <w:u w:val="single"/>
            </w:rPr>
            <w:t>www.energoeng.com</w:t>
          </w:r>
        </w:p>
      </w:tc>
    </w:tr>
  </w:tbl>
  <w:p w14:paraId="4BE8F54C" w14:textId="77777777" w:rsidR="00910F82" w:rsidRPr="006D6C39" w:rsidRDefault="00910F82" w:rsidP="00F7189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7C500F" w14:textId="77777777" w:rsidR="008C12FE" w:rsidRDefault="008C12FE" w:rsidP="00277628">
      <w:pPr>
        <w:spacing w:after="0" w:line="240" w:lineRule="auto"/>
      </w:pPr>
      <w:r>
        <w:separator/>
      </w:r>
    </w:p>
  </w:footnote>
  <w:footnote w:type="continuationSeparator" w:id="0">
    <w:p w14:paraId="58815032" w14:textId="77777777" w:rsidR="008C12FE" w:rsidRDefault="008C12FE" w:rsidP="0027762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783751" w14:textId="554A1687" w:rsidR="00910F82" w:rsidRDefault="00910F82" w:rsidP="00164CE0">
    <w:pPr>
      <w:tabs>
        <w:tab w:val="center" w:pos="4680"/>
        <w:tab w:val="right" w:pos="9360"/>
      </w:tabs>
      <w:spacing w:after="0" w:line="240" w:lineRule="auto"/>
    </w:pPr>
    <w:r>
      <w:t>Anadarko Petroleum Corp. – Gunnison</w:t>
    </w:r>
    <w:r>
      <w:tab/>
    </w:r>
    <w:r>
      <w:tab/>
      <w:t xml:space="preserve">Page </w:t>
    </w:r>
    <w:r>
      <w:fldChar w:fldCharType="begin"/>
    </w:r>
    <w:r>
      <w:instrText xml:space="preserve"> PAGE   \* MERGEFORMAT </w:instrText>
    </w:r>
    <w:r>
      <w:fldChar w:fldCharType="separate"/>
    </w:r>
    <w:r w:rsidR="005660CD">
      <w:rPr>
        <w:noProof/>
      </w:rPr>
      <w:t>vi</w:t>
    </w:r>
    <w:r>
      <w:rPr>
        <w:noProof/>
      </w:rPr>
      <w:fldChar w:fldCharType="end"/>
    </w:r>
  </w:p>
  <w:p w14:paraId="49EEED2D" w14:textId="3A612130" w:rsidR="00910F82" w:rsidRPr="00164CE0" w:rsidRDefault="00910F82" w:rsidP="00164CE0">
    <w:pPr>
      <w:pBdr>
        <w:bottom w:val="single" w:sz="4" w:space="2" w:color="auto"/>
      </w:pBdr>
      <w:tabs>
        <w:tab w:val="center" w:pos="4680"/>
        <w:tab w:val="right" w:pos="9360"/>
      </w:tabs>
      <w:spacing w:after="0" w:line="240" w:lineRule="auto"/>
    </w:pPr>
    <w:r>
      <w:t>Export Risers Fitness for Service</w:t>
    </w:r>
    <w:r>
      <w:tab/>
    </w:r>
    <w:r>
      <w:tab/>
      <w:t>November 2018</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A890E9" w14:textId="433D790C" w:rsidR="00910F82" w:rsidRPr="000D25B7" w:rsidRDefault="00910F82" w:rsidP="00F71899">
    <w:pPr>
      <w:tabs>
        <w:tab w:val="center" w:pos="4680"/>
        <w:tab w:val="right" w:pos="9360"/>
      </w:tabs>
      <w:spacing w:after="0" w:line="240" w:lineRule="auto"/>
    </w:pPr>
    <w:r>
      <w:t>Anadarko Petroleum Corp. – Gunnison</w:t>
    </w:r>
    <w:r>
      <w:rPr>
        <w:bCs/>
      </w:rPr>
      <w:tab/>
    </w:r>
    <w:r w:rsidRPr="000D25B7">
      <w:tab/>
    </w:r>
    <w:r>
      <w:t xml:space="preserve">Page </w:t>
    </w:r>
    <w:r>
      <w:fldChar w:fldCharType="begin"/>
    </w:r>
    <w:r>
      <w:instrText xml:space="preserve"> PAGE  \* Arabic  \* MERGEFORMAT </w:instrText>
    </w:r>
    <w:r>
      <w:fldChar w:fldCharType="separate"/>
    </w:r>
    <w:r w:rsidR="005660CD">
      <w:rPr>
        <w:noProof/>
      </w:rPr>
      <w:t>20</w:t>
    </w:r>
    <w:r>
      <w:rPr>
        <w:noProof/>
      </w:rPr>
      <w:fldChar w:fldCharType="end"/>
    </w:r>
  </w:p>
  <w:p w14:paraId="31CC335B" w14:textId="70D65380" w:rsidR="00910F82" w:rsidRPr="00547378" w:rsidRDefault="00910F82" w:rsidP="00F71899">
    <w:pPr>
      <w:pBdr>
        <w:bottom w:val="single" w:sz="4" w:space="2" w:color="auto"/>
      </w:pBdr>
      <w:tabs>
        <w:tab w:val="center" w:pos="4680"/>
        <w:tab w:val="right" w:pos="9360"/>
      </w:tabs>
      <w:spacing w:after="0" w:line="240" w:lineRule="auto"/>
    </w:pPr>
    <w:r>
      <w:t>Export Risers Fitness for Service</w:t>
    </w:r>
    <w:r>
      <w:tab/>
    </w:r>
    <w:r>
      <w:tab/>
      <w:t>November 2018</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72CB4A" w14:textId="35449C71" w:rsidR="00910F82" w:rsidRPr="000D25B7" w:rsidRDefault="00910F82" w:rsidP="0048344E">
    <w:pPr>
      <w:tabs>
        <w:tab w:val="center" w:pos="4680"/>
        <w:tab w:val="right" w:pos="9360"/>
      </w:tabs>
      <w:spacing w:after="0" w:line="240" w:lineRule="auto"/>
    </w:pPr>
    <w:r>
      <w:t>Anadarko Petroleum Corp. – Gunnison</w:t>
    </w:r>
    <w:r>
      <w:rPr>
        <w:bCs/>
      </w:rPr>
      <w:tab/>
    </w:r>
    <w:r w:rsidRPr="000D25B7">
      <w:tab/>
    </w:r>
    <w:r>
      <w:t xml:space="preserve">Page </w:t>
    </w:r>
    <w:r>
      <w:fldChar w:fldCharType="begin"/>
    </w:r>
    <w:r>
      <w:instrText xml:space="preserve"> PAGE  \* Arabic  \* MERGEFORMAT </w:instrText>
    </w:r>
    <w:r>
      <w:fldChar w:fldCharType="separate"/>
    </w:r>
    <w:r w:rsidR="005660CD">
      <w:rPr>
        <w:noProof/>
      </w:rPr>
      <w:t>32</w:t>
    </w:r>
    <w:r>
      <w:rPr>
        <w:noProof/>
      </w:rPr>
      <w:fldChar w:fldCharType="end"/>
    </w:r>
  </w:p>
  <w:p w14:paraId="10ED9593" w14:textId="790F7376" w:rsidR="00910F82" w:rsidRPr="00F71899" w:rsidRDefault="00910F82" w:rsidP="0048344E">
    <w:pPr>
      <w:pBdr>
        <w:bottom w:val="single" w:sz="4" w:space="2" w:color="auto"/>
      </w:pBdr>
      <w:tabs>
        <w:tab w:val="center" w:pos="4680"/>
        <w:tab w:val="right" w:pos="9360"/>
      </w:tabs>
      <w:spacing w:after="0" w:line="240" w:lineRule="auto"/>
    </w:pPr>
    <w:r>
      <w:t xml:space="preserve">Export Riser Fitness for Service </w:t>
    </w:r>
    <w:r>
      <w:tab/>
    </w:r>
    <w:r>
      <w:tab/>
      <w:t>November 2018</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2" type="#_x0000_t75" style="width:36pt;height:33.25pt" o:bullet="t">
        <v:imagedata r:id="rId1" o:title="art8822"/>
      </v:shape>
    </w:pict>
  </w:numPicBullet>
  <w:numPicBullet w:numPicBulletId="1">
    <w:pict>
      <v:shape id="_x0000_i1133" type="#_x0000_t75" style="width:36pt;height:33.25pt" o:bullet="t">
        <v:imagedata r:id="rId2" o:title="artF9D6"/>
      </v:shape>
    </w:pict>
  </w:numPicBullet>
  <w:abstractNum w:abstractNumId="0" w15:restartNumberingAfterBreak="0">
    <w:nsid w:val="FFFFFF89"/>
    <w:multiLevelType w:val="singleLevel"/>
    <w:tmpl w:val="F806C07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DB7E04"/>
    <w:multiLevelType w:val="hybridMultilevel"/>
    <w:tmpl w:val="74161158"/>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 w15:restartNumberingAfterBreak="0">
    <w:nsid w:val="02E06F26"/>
    <w:multiLevelType w:val="hybridMultilevel"/>
    <w:tmpl w:val="4A10A7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824851"/>
    <w:multiLevelType w:val="hybridMultilevel"/>
    <w:tmpl w:val="07720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DB03B8"/>
    <w:multiLevelType w:val="hybridMultilevel"/>
    <w:tmpl w:val="D5407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5C2854"/>
    <w:multiLevelType w:val="hybridMultilevel"/>
    <w:tmpl w:val="A2A29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27F4E06"/>
    <w:multiLevelType w:val="hybridMultilevel"/>
    <w:tmpl w:val="27761D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3C4400"/>
    <w:multiLevelType w:val="hybridMultilevel"/>
    <w:tmpl w:val="00225B8C"/>
    <w:lvl w:ilvl="0" w:tplc="FFFFFFFF">
      <w:start w:val="1"/>
      <w:numFmt w:val="bullet"/>
      <w:pStyle w:val="NormalBullet"/>
      <w:lvlText w:val=""/>
      <w:lvlJc w:val="left"/>
      <w:pPr>
        <w:tabs>
          <w:tab w:val="num" w:pos="772"/>
        </w:tabs>
        <w:ind w:left="772" w:hanging="360"/>
      </w:pPr>
      <w:rPr>
        <w:rFonts w:ascii="Symbol" w:hAnsi="Symbol" w:hint="default"/>
      </w:rPr>
    </w:lvl>
    <w:lvl w:ilvl="1" w:tplc="FFFFFFFF" w:tentative="1">
      <w:start w:val="1"/>
      <w:numFmt w:val="bullet"/>
      <w:lvlText w:val="o"/>
      <w:lvlJc w:val="left"/>
      <w:pPr>
        <w:tabs>
          <w:tab w:val="num" w:pos="1492"/>
        </w:tabs>
        <w:ind w:left="1492" w:hanging="360"/>
      </w:pPr>
      <w:rPr>
        <w:rFonts w:ascii="Courier New" w:hAnsi="Courier New" w:hint="default"/>
      </w:rPr>
    </w:lvl>
    <w:lvl w:ilvl="2" w:tplc="FFFFFFFF" w:tentative="1">
      <w:start w:val="1"/>
      <w:numFmt w:val="bullet"/>
      <w:lvlText w:val=""/>
      <w:lvlJc w:val="left"/>
      <w:pPr>
        <w:tabs>
          <w:tab w:val="num" w:pos="2212"/>
        </w:tabs>
        <w:ind w:left="2212" w:hanging="360"/>
      </w:pPr>
      <w:rPr>
        <w:rFonts w:ascii="Wingdings" w:hAnsi="Wingdings" w:hint="default"/>
      </w:rPr>
    </w:lvl>
    <w:lvl w:ilvl="3" w:tplc="FFFFFFFF" w:tentative="1">
      <w:start w:val="1"/>
      <w:numFmt w:val="bullet"/>
      <w:lvlText w:val=""/>
      <w:lvlJc w:val="left"/>
      <w:pPr>
        <w:tabs>
          <w:tab w:val="num" w:pos="2932"/>
        </w:tabs>
        <w:ind w:left="2932" w:hanging="360"/>
      </w:pPr>
      <w:rPr>
        <w:rFonts w:ascii="Symbol" w:hAnsi="Symbol" w:hint="default"/>
      </w:rPr>
    </w:lvl>
    <w:lvl w:ilvl="4" w:tplc="FFFFFFFF" w:tentative="1">
      <w:start w:val="1"/>
      <w:numFmt w:val="bullet"/>
      <w:lvlText w:val="o"/>
      <w:lvlJc w:val="left"/>
      <w:pPr>
        <w:tabs>
          <w:tab w:val="num" w:pos="3652"/>
        </w:tabs>
        <w:ind w:left="3652" w:hanging="360"/>
      </w:pPr>
      <w:rPr>
        <w:rFonts w:ascii="Courier New" w:hAnsi="Courier New" w:hint="default"/>
      </w:rPr>
    </w:lvl>
    <w:lvl w:ilvl="5" w:tplc="FFFFFFFF" w:tentative="1">
      <w:start w:val="1"/>
      <w:numFmt w:val="bullet"/>
      <w:lvlText w:val=""/>
      <w:lvlJc w:val="left"/>
      <w:pPr>
        <w:tabs>
          <w:tab w:val="num" w:pos="4372"/>
        </w:tabs>
        <w:ind w:left="4372" w:hanging="360"/>
      </w:pPr>
      <w:rPr>
        <w:rFonts w:ascii="Wingdings" w:hAnsi="Wingdings" w:hint="default"/>
      </w:rPr>
    </w:lvl>
    <w:lvl w:ilvl="6" w:tplc="FFFFFFFF" w:tentative="1">
      <w:start w:val="1"/>
      <w:numFmt w:val="bullet"/>
      <w:lvlText w:val=""/>
      <w:lvlJc w:val="left"/>
      <w:pPr>
        <w:tabs>
          <w:tab w:val="num" w:pos="5092"/>
        </w:tabs>
        <w:ind w:left="5092" w:hanging="360"/>
      </w:pPr>
      <w:rPr>
        <w:rFonts w:ascii="Symbol" w:hAnsi="Symbol" w:hint="default"/>
      </w:rPr>
    </w:lvl>
    <w:lvl w:ilvl="7" w:tplc="FFFFFFFF" w:tentative="1">
      <w:start w:val="1"/>
      <w:numFmt w:val="bullet"/>
      <w:lvlText w:val="o"/>
      <w:lvlJc w:val="left"/>
      <w:pPr>
        <w:tabs>
          <w:tab w:val="num" w:pos="5812"/>
        </w:tabs>
        <w:ind w:left="5812" w:hanging="360"/>
      </w:pPr>
      <w:rPr>
        <w:rFonts w:ascii="Courier New" w:hAnsi="Courier New" w:hint="default"/>
      </w:rPr>
    </w:lvl>
    <w:lvl w:ilvl="8" w:tplc="FFFFFFFF" w:tentative="1">
      <w:start w:val="1"/>
      <w:numFmt w:val="bullet"/>
      <w:lvlText w:val=""/>
      <w:lvlJc w:val="left"/>
      <w:pPr>
        <w:tabs>
          <w:tab w:val="num" w:pos="6532"/>
        </w:tabs>
        <w:ind w:left="6532" w:hanging="360"/>
      </w:pPr>
      <w:rPr>
        <w:rFonts w:ascii="Wingdings" w:hAnsi="Wingdings" w:hint="default"/>
      </w:rPr>
    </w:lvl>
  </w:abstractNum>
  <w:abstractNum w:abstractNumId="8" w15:restartNumberingAfterBreak="0">
    <w:nsid w:val="1DF1668F"/>
    <w:multiLevelType w:val="multilevel"/>
    <w:tmpl w:val="CF208966"/>
    <w:styleLink w:val="appendix"/>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9" w15:restartNumberingAfterBreak="0">
    <w:nsid w:val="204F230C"/>
    <w:multiLevelType w:val="hybridMultilevel"/>
    <w:tmpl w:val="9BBACE8A"/>
    <w:lvl w:ilvl="0" w:tplc="F2987AAC">
      <w:start w:val="1"/>
      <w:numFmt w:val="upperLetter"/>
      <w:pStyle w:val="appendixtitlesubhead"/>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824677"/>
    <w:multiLevelType w:val="hybridMultilevel"/>
    <w:tmpl w:val="EFBEF9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534070E"/>
    <w:multiLevelType w:val="multilevel"/>
    <w:tmpl w:val="9E662DC8"/>
    <w:name w:val="Appendices"/>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2AC8013A"/>
    <w:multiLevelType w:val="hybridMultilevel"/>
    <w:tmpl w:val="AB22B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A21FC1"/>
    <w:multiLevelType w:val="hybridMultilevel"/>
    <w:tmpl w:val="E6BECE3C"/>
    <w:styleLink w:val="Appendix1"/>
    <w:lvl w:ilvl="0" w:tplc="250C8AD4">
      <w:start w:val="1"/>
      <w:numFmt w:val="bullet"/>
      <w:lvlText w:val=""/>
      <w:lvlJc w:val="left"/>
      <w:pPr>
        <w:tabs>
          <w:tab w:val="num" w:pos="360"/>
        </w:tabs>
        <w:ind w:left="432" w:hanging="432"/>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6D956C7"/>
    <w:multiLevelType w:val="hybridMultilevel"/>
    <w:tmpl w:val="AD2C1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11259A"/>
    <w:multiLevelType w:val="hybridMultilevel"/>
    <w:tmpl w:val="901AB8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D26175C"/>
    <w:multiLevelType w:val="hybridMultilevel"/>
    <w:tmpl w:val="D47658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DDF4BC3"/>
    <w:multiLevelType w:val="multilevel"/>
    <w:tmpl w:val="04090025"/>
    <w:styleLink w:val="Appendix0"/>
    <w:lvl w:ilvl="0">
      <w:start w:val="1"/>
      <w:numFmt w:val="upperLetter"/>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404148AF"/>
    <w:multiLevelType w:val="hybridMultilevel"/>
    <w:tmpl w:val="24FC2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324B0C"/>
    <w:multiLevelType w:val="singleLevel"/>
    <w:tmpl w:val="89A286AE"/>
    <w:lvl w:ilvl="0">
      <w:start w:val="1"/>
      <w:numFmt w:val="bullet"/>
      <w:pStyle w:val="Bullet1"/>
      <w:lvlText w:val=""/>
      <w:lvlJc w:val="left"/>
      <w:pPr>
        <w:tabs>
          <w:tab w:val="num" w:pos="1440"/>
        </w:tabs>
        <w:ind w:left="360" w:firstLine="720"/>
      </w:pPr>
      <w:rPr>
        <w:rFonts w:ascii="Symbol" w:hAnsi="Symbol" w:hint="default"/>
      </w:rPr>
    </w:lvl>
  </w:abstractNum>
  <w:abstractNum w:abstractNumId="20" w15:restartNumberingAfterBreak="0">
    <w:nsid w:val="44827313"/>
    <w:multiLevelType w:val="hybridMultilevel"/>
    <w:tmpl w:val="E62498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8EA015E"/>
    <w:multiLevelType w:val="hybridMultilevel"/>
    <w:tmpl w:val="232E0C8C"/>
    <w:styleLink w:val="appendix10"/>
    <w:lvl w:ilvl="0" w:tplc="04090001">
      <w:start w:val="1"/>
      <w:numFmt w:val="bullet"/>
      <w:lvlText w:val=""/>
      <w:lvlJc w:val="left"/>
      <w:pPr>
        <w:ind w:left="702" w:hanging="360"/>
      </w:pPr>
      <w:rPr>
        <w:rFonts w:ascii="Symbol" w:hAnsi="Symbol" w:hint="default"/>
      </w:rPr>
    </w:lvl>
    <w:lvl w:ilvl="1" w:tplc="04090003" w:tentative="1">
      <w:start w:val="1"/>
      <w:numFmt w:val="bullet"/>
      <w:lvlText w:val="o"/>
      <w:lvlJc w:val="left"/>
      <w:pPr>
        <w:ind w:left="1422" w:hanging="360"/>
      </w:pPr>
      <w:rPr>
        <w:rFonts w:ascii="Courier New" w:hAnsi="Courier New" w:cs="Courier New" w:hint="default"/>
      </w:rPr>
    </w:lvl>
    <w:lvl w:ilvl="2" w:tplc="04090005" w:tentative="1">
      <w:start w:val="1"/>
      <w:numFmt w:val="bullet"/>
      <w:lvlText w:val=""/>
      <w:lvlJc w:val="left"/>
      <w:pPr>
        <w:ind w:left="2142" w:hanging="360"/>
      </w:pPr>
      <w:rPr>
        <w:rFonts w:ascii="Wingdings" w:hAnsi="Wingdings" w:hint="default"/>
      </w:rPr>
    </w:lvl>
    <w:lvl w:ilvl="3" w:tplc="04090001" w:tentative="1">
      <w:start w:val="1"/>
      <w:numFmt w:val="bullet"/>
      <w:lvlText w:val=""/>
      <w:lvlJc w:val="left"/>
      <w:pPr>
        <w:ind w:left="2862" w:hanging="360"/>
      </w:pPr>
      <w:rPr>
        <w:rFonts w:ascii="Symbol" w:hAnsi="Symbol" w:hint="default"/>
      </w:rPr>
    </w:lvl>
    <w:lvl w:ilvl="4" w:tplc="04090003" w:tentative="1">
      <w:start w:val="1"/>
      <w:numFmt w:val="bullet"/>
      <w:lvlText w:val="o"/>
      <w:lvlJc w:val="left"/>
      <w:pPr>
        <w:ind w:left="3582" w:hanging="360"/>
      </w:pPr>
      <w:rPr>
        <w:rFonts w:ascii="Courier New" w:hAnsi="Courier New" w:cs="Courier New" w:hint="default"/>
      </w:rPr>
    </w:lvl>
    <w:lvl w:ilvl="5" w:tplc="04090005" w:tentative="1">
      <w:start w:val="1"/>
      <w:numFmt w:val="bullet"/>
      <w:lvlText w:val=""/>
      <w:lvlJc w:val="left"/>
      <w:pPr>
        <w:ind w:left="4302" w:hanging="360"/>
      </w:pPr>
      <w:rPr>
        <w:rFonts w:ascii="Wingdings" w:hAnsi="Wingdings" w:hint="default"/>
      </w:rPr>
    </w:lvl>
    <w:lvl w:ilvl="6" w:tplc="04090001" w:tentative="1">
      <w:start w:val="1"/>
      <w:numFmt w:val="bullet"/>
      <w:lvlText w:val=""/>
      <w:lvlJc w:val="left"/>
      <w:pPr>
        <w:ind w:left="5022" w:hanging="360"/>
      </w:pPr>
      <w:rPr>
        <w:rFonts w:ascii="Symbol" w:hAnsi="Symbol" w:hint="default"/>
      </w:rPr>
    </w:lvl>
    <w:lvl w:ilvl="7" w:tplc="04090003" w:tentative="1">
      <w:start w:val="1"/>
      <w:numFmt w:val="bullet"/>
      <w:lvlText w:val="o"/>
      <w:lvlJc w:val="left"/>
      <w:pPr>
        <w:ind w:left="5742" w:hanging="360"/>
      </w:pPr>
      <w:rPr>
        <w:rFonts w:ascii="Courier New" w:hAnsi="Courier New" w:cs="Courier New" w:hint="default"/>
      </w:rPr>
    </w:lvl>
    <w:lvl w:ilvl="8" w:tplc="04090005" w:tentative="1">
      <w:start w:val="1"/>
      <w:numFmt w:val="bullet"/>
      <w:lvlText w:val=""/>
      <w:lvlJc w:val="left"/>
      <w:pPr>
        <w:ind w:left="6462" w:hanging="360"/>
      </w:pPr>
      <w:rPr>
        <w:rFonts w:ascii="Wingdings" w:hAnsi="Wingdings" w:hint="default"/>
      </w:rPr>
    </w:lvl>
  </w:abstractNum>
  <w:abstractNum w:abstractNumId="22" w15:restartNumberingAfterBreak="0">
    <w:nsid w:val="4C094695"/>
    <w:multiLevelType w:val="hybridMultilevel"/>
    <w:tmpl w:val="110C4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3F1EE7"/>
    <w:multiLevelType w:val="hybridMultilevel"/>
    <w:tmpl w:val="86E0B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7929DD"/>
    <w:multiLevelType w:val="multilevel"/>
    <w:tmpl w:val="7F848E04"/>
    <w:name w:val="Appendix"/>
    <w:lvl w:ilvl="0">
      <w:start w:val="1"/>
      <w:numFmt w:val="upperLetter"/>
      <w:lvlText w:val="Appendix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64991F72"/>
    <w:multiLevelType w:val="hybridMultilevel"/>
    <w:tmpl w:val="043E00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9D55E6"/>
    <w:multiLevelType w:val="hybridMultilevel"/>
    <w:tmpl w:val="5F78EFFC"/>
    <w:lvl w:ilvl="0" w:tplc="FFFFFFFF">
      <w:start w:val="1"/>
      <w:numFmt w:val="bullet"/>
      <w:pStyle w:val="1stTextBullet"/>
      <w:lvlText w:val=""/>
      <w:lvlJc w:val="left"/>
      <w:pPr>
        <w:tabs>
          <w:tab w:val="num" w:pos="1440"/>
        </w:tabs>
        <w:ind w:left="1440" w:hanging="360"/>
      </w:pPr>
      <w:rPr>
        <w:rFonts w:ascii="Symbol" w:hAnsi="Symbol" w:hint="default"/>
      </w:rPr>
    </w:lvl>
    <w:lvl w:ilvl="1" w:tplc="FFFFFFFF" w:tentative="1">
      <w:start w:val="1"/>
      <w:numFmt w:val="bullet"/>
      <w:lvlText w:val="o"/>
      <w:lvlJc w:val="left"/>
      <w:pPr>
        <w:tabs>
          <w:tab w:val="num" w:pos="2160"/>
        </w:tabs>
        <w:ind w:left="2160" w:hanging="360"/>
      </w:pPr>
      <w:rPr>
        <w:rFonts w:ascii="Courier New" w:hAnsi="Courier New" w:hint="default"/>
      </w:rPr>
    </w:lvl>
    <w:lvl w:ilvl="2" w:tplc="FFFFFFFF" w:tentative="1">
      <w:start w:val="1"/>
      <w:numFmt w:val="bullet"/>
      <w:lvlText w:val=""/>
      <w:lvlJc w:val="left"/>
      <w:pPr>
        <w:tabs>
          <w:tab w:val="num" w:pos="2880"/>
        </w:tabs>
        <w:ind w:left="2880" w:hanging="360"/>
      </w:pPr>
      <w:rPr>
        <w:rFonts w:ascii="Wingdings" w:hAnsi="Wingdings" w:hint="default"/>
      </w:rPr>
    </w:lvl>
    <w:lvl w:ilvl="3" w:tplc="FFFFFFFF" w:tentative="1">
      <w:start w:val="1"/>
      <w:numFmt w:val="bullet"/>
      <w:lvlText w:val=""/>
      <w:lvlJc w:val="left"/>
      <w:pPr>
        <w:tabs>
          <w:tab w:val="num" w:pos="3600"/>
        </w:tabs>
        <w:ind w:left="3600" w:hanging="360"/>
      </w:pPr>
      <w:rPr>
        <w:rFonts w:ascii="Symbol" w:hAnsi="Symbol" w:hint="default"/>
      </w:rPr>
    </w:lvl>
    <w:lvl w:ilvl="4" w:tplc="FFFFFFFF" w:tentative="1">
      <w:start w:val="1"/>
      <w:numFmt w:val="bullet"/>
      <w:lvlText w:val="o"/>
      <w:lvlJc w:val="left"/>
      <w:pPr>
        <w:tabs>
          <w:tab w:val="num" w:pos="4320"/>
        </w:tabs>
        <w:ind w:left="4320" w:hanging="360"/>
      </w:pPr>
      <w:rPr>
        <w:rFonts w:ascii="Courier New" w:hAnsi="Courier New" w:hint="default"/>
      </w:rPr>
    </w:lvl>
    <w:lvl w:ilvl="5" w:tplc="FFFFFFFF" w:tentative="1">
      <w:start w:val="1"/>
      <w:numFmt w:val="bullet"/>
      <w:lvlText w:val=""/>
      <w:lvlJc w:val="left"/>
      <w:pPr>
        <w:tabs>
          <w:tab w:val="num" w:pos="5040"/>
        </w:tabs>
        <w:ind w:left="5040" w:hanging="360"/>
      </w:pPr>
      <w:rPr>
        <w:rFonts w:ascii="Wingdings" w:hAnsi="Wingdings" w:hint="default"/>
      </w:rPr>
    </w:lvl>
    <w:lvl w:ilvl="6" w:tplc="FFFFFFFF" w:tentative="1">
      <w:start w:val="1"/>
      <w:numFmt w:val="bullet"/>
      <w:lvlText w:val=""/>
      <w:lvlJc w:val="left"/>
      <w:pPr>
        <w:tabs>
          <w:tab w:val="num" w:pos="5760"/>
        </w:tabs>
        <w:ind w:left="5760" w:hanging="360"/>
      </w:pPr>
      <w:rPr>
        <w:rFonts w:ascii="Symbol" w:hAnsi="Symbol" w:hint="default"/>
      </w:rPr>
    </w:lvl>
    <w:lvl w:ilvl="7" w:tplc="FFFFFFFF" w:tentative="1">
      <w:start w:val="1"/>
      <w:numFmt w:val="bullet"/>
      <w:lvlText w:val="o"/>
      <w:lvlJc w:val="left"/>
      <w:pPr>
        <w:tabs>
          <w:tab w:val="num" w:pos="6480"/>
        </w:tabs>
        <w:ind w:left="6480" w:hanging="360"/>
      </w:pPr>
      <w:rPr>
        <w:rFonts w:ascii="Courier New" w:hAnsi="Courier New" w:hint="default"/>
      </w:rPr>
    </w:lvl>
    <w:lvl w:ilvl="8" w:tplc="FFFFFFFF" w:tentative="1">
      <w:start w:val="1"/>
      <w:numFmt w:val="bullet"/>
      <w:lvlText w:val=""/>
      <w:lvlJc w:val="left"/>
      <w:pPr>
        <w:tabs>
          <w:tab w:val="num" w:pos="7200"/>
        </w:tabs>
        <w:ind w:left="7200" w:hanging="360"/>
      </w:pPr>
      <w:rPr>
        <w:rFonts w:ascii="Wingdings" w:hAnsi="Wingdings" w:hint="default"/>
      </w:rPr>
    </w:lvl>
  </w:abstractNum>
  <w:abstractNum w:abstractNumId="27" w15:restartNumberingAfterBreak="0">
    <w:nsid w:val="66C2768E"/>
    <w:multiLevelType w:val="multilevel"/>
    <w:tmpl w:val="4560C9F6"/>
    <w:name w:val="Appendices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6A394AE7"/>
    <w:multiLevelType w:val="multilevel"/>
    <w:tmpl w:val="C19E8572"/>
    <w:name w:val="Appendices"/>
    <w:lvl w:ilvl="0">
      <w:start w:val="5"/>
      <w:numFmt w:val="decimal"/>
      <w:lvlText w:val="%1"/>
      <w:lvlJc w:val="left"/>
      <w:pPr>
        <w:ind w:left="432" w:hanging="432"/>
      </w:pPr>
      <w:rPr>
        <w:rFonts w:hint="default"/>
      </w:rPr>
    </w:lvl>
    <w:lvl w:ilvl="1">
      <w:start w:val="1"/>
      <w:numFmt w:val="decimal"/>
      <w:lvlRestart w:val="0"/>
      <w:lvlText w:val="%1.%2"/>
      <w:lvlJc w:val="left"/>
      <w:pPr>
        <w:ind w:left="576" w:hanging="576"/>
      </w:pPr>
      <w:rPr>
        <w:rFonts w:hint="default"/>
      </w:rPr>
    </w:lvl>
    <w:lvl w:ilvl="2">
      <w:start w:val="1"/>
      <w:numFmt w:val="decimal"/>
      <w:lvlRestart w:val="0"/>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6D11681B"/>
    <w:multiLevelType w:val="multilevel"/>
    <w:tmpl w:val="F3000EBC"/>
    <w:lvl w:ilvl="0">
      <w:start w:val="1"/>
      <w:numFmt w:val="decimal"/>
      <w:lvlText w:val="%1"/>
      <w:lvlJc w:val="left"/>
      <w:pPr>
        <w:ind w:left="372" w:hanging="372"/>
      </w:pPr>
      <w:rPr>
        <w:rFonts w:hint="default"/>
      </w:rPr>
    </w:lvl>
    <w:lvl w:ilvl="1">
      <w:start w:val="1"/>
      <w:numFmt w:val="decimal"/>
      <w:pStyle w:val="Style8"/>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701761B0"/>
    <w:multiLevelType w:val="hybridMultilevel"/>
    <w:tmpl w:val="BF9E82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9591827"/>
    <w:multiLevelType w:val="hybridMultilevel"/>
    <w:tmpl w:val="5EC2D1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CF801F6"/>
    <w:multiLevelType w:val="multilevel"/>
    <w:tmpl w:val="3B580B9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1116" w:hanging="576"/>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17"/>
  </w:num>
  <w:num w:numId="2">
    <w:abstractNumId w:val="8"/>
  </w:num>
  <w:num w:numId="3">
    <w:abstractNumId w:val="26"/>
  </w:num>
  <w:num w:numId="4">
    <w:abstractNumId w:val="7"/>
  </w:num>
  <w:num w:numId="5">
    <w:abstractNumId w:val="29"/>
  </w:num>
  <w:num w:numId="6">
    <w:abstractNumId w:val="32"/>
  </w:num>
  <w:num w:numId="7">
    <w:abstractNumId w:val="19"/>
  </w:num>
  <w:num w:numId="8">
    <w:abstractNumId w:val="13"/>
  </w:num>
  <w:num w:numId="9">
    <w:abstractNumId w:val="21"/>
  </w:num>
  <w:num w:numId="10">
    <w:abstractNumId w:val="20"/>
  </w:num>
  <w:num w:numId="11">
    <w:abstractNumId w:val="0"/>
  </w:num>
  <w:num w:numId="12">
    <w:abstractNumId w:val="31"/>
  </w:num>
  <w:num w:numId="13">
    <w:abstractNumId w:val="2"/>
  </w:num>
  <w:num w:numId="14">
    <w:abstractNumId w:val="9"/>
  </w:num>
  <w:num w:numId="1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2"/>
  </w:num>
  <w:num w:numId="18">
    <w:abstractNumId w:val="32"/>
  </w:num>
  <w:num w:numId="19">
    <w:abstractNumId w:val="32"/>
  </w:num>
  <w:num w:numId="20">
    <w:abstractNumId w:val="32"/>
  </w:num>
  <w:num w:numId="21">
    <w:abstractNumId w:val="22"/>
  </w:num>
  <w:num w:numId="22">
    <w:abstractNumId w:val="3"/>
  </w:num>
  <w:num w:numId="23">
    <w:abstractNumId w:val="4"/>
  </w:num>
  <w:num w:numId="24">
    <w:abstractNumId w:val="23"/>
  </w:num>
  <w:num w:numId="25">
    <w:abstractNumId w:val="30"/>
  </w:num>
  <w:num w:numId="26">
    <w:abstractNumId w:val="25"/>
  </w:num>
  <w:num w:numId="27">
    <w:abstractNumId w:val="5"/>
  </w:num>
  <w:num w:numId="28">
    <w:abstractNumId w:val="6"/>
  </w:num>
  <w:num w:numId="29">
    <w:abstractNumId w:val="16"/>
  </w:num>
  <w:num w:numId="30">
    <w:abstractNumId w:val="10"/>
  </w:num>
  <w:num w:numId="31">
    <w:abstractNumId w:val="15"/>
  </w:num>
  <w:num w:numId="32">
    <w:abstractNumId w:val="14"/>
  </w:num>
  <w:num w:numId="33">
    <w:abstractNumId w:val="1"/>
  </w:num>
  <w:num w:numId="34">
    <w:abstractNumId w:val="12"/>
  </w:num>
  <w:num w:numId="35">
    <w:abstractNumId w:val="18"/>
  </w:num>
  <w:numIdMacAtCleanup w:val="1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rahlad Enuganti">
    <w15:presenceInfo w15:providerId="AD" w15:userId="S-1-5-21-1707093811-256320419-620655208-750695"/>
  </w15:person>
  <w15:person w15:author="Vinanti Shah">
    <w15:presenceInfo w15:providerId="AD" w15:userId="S-1-5-21-1707093811-256320419-620655208-5570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trackRevision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7525"/>
    <w:rsid w:val="00000056"/>
    <w:rsid w:val="000006AE"/>
    <w:rsid w:val="00001039"/>
    <w:rsid w:val="00001C3F"/>
    <w:rsid w:val="000020B7"/>
    <w:rsid w:val="0000264B"/>
    <w:rsid w:val="00002779"/>
    <w:rsid w:val="00005017"/>
    <w:rsid w:val="0000575B"/>
    <w:rsid w:val="00005900"/>
    <w:rsid w:val="000068D3"/>
    <w:rsid w:val="00011088"/>
    <w:rsid w:val="000112E6"/>
    <w:rsid w:val="0001165B"/>
    <w:rsid w:val="00011910"/>
    <w:rsid w:val="00011A55"/>
    <w:rsid w:val="00011C8D"/>
    <w:rsid w:val="00011FAE"/>
    <w:rsid w:val="00012432"/>
    <w:rsid w:val="00012F8A"/>
    <w:rsid w:val="00013233"/>
    <w:rsid w:val="00013B30"/>
    <w:rsid w:val="00013F14"/>
    <w:rsid w:val="000146D5"/>
    <w:rsid w:val="00014D5D"/>
    <w:rsid w:val="000151E9"/>
    <w:rsid w:val="00015665"/>
    <w:rsid w:val="00015853"/>
    <w:rsid w:val="00015AD5"/>
    <w:rsid w:val="00015C07"/>
    <w:rsid w:val="00015F1A"/>
    <w:rsid w:val="00016FB3"/>
    <w:rsid w:val="000172FE"/>
    <w:rsid w:val="00017382"/>
    <w:rsid w:val="00017B50"/>
    <w:rsid w:val="000203FB"/>
    <w:rsid w:val="000205C2"/>
    <w:rsid w:val="00020E96"/>
    <w:rsid w:val="00021328"/>
    <w:rsid w:val="00022EB3"/>
    <w:rsid w:val="00024397"/>
    <w:rsid w:val="000246DC"/>
    <w:rsid w:val="00024EC2"/>
    <w:rsid w:val="000257B3"/>
    <w:rsid w:val="000258B7"/>
    <w:rsid w:val="000261DE"/>
    <w:rsid w:val="000266AE"/>
    <w:rsid w:val="00026F64"/>
    <w:rsid w:val="00026F67"/>
    <w:rsid w:val="00027235"/>
    <w:rsid w:val="00027B27"/>
    <w:rsid w:val="000300DC"/>
    <w:rsid w:val="0003090C"/>
    <w:rsid w:val="00030BDF"/>
    <w:rsid w:val="00031236"/>
    <w:rsid w:val="000318FB"/>
    <w:rsid w:val="00031B02"/>
    <w:rsid w:val="00032408"/>
    <w:rsid w:val="00034562"/>
    <w:rsid w:val="0003492A"/>
    <w:rsid w:val="00034D99"/>
    <w:rsid w:val="00035B79"/>
    <w:rsid w:val="00036B51"/>
    <w:rsid w:val="00037908"/>
    <w:rsid w:val="00037DE6"/>
    <w:rsid w:val="000403C6"/>
    <w:rsid w:val="000406C0"/>
    <w:rsid w:val="00041D8F"/>
    <w:rsid w:val="00041E22"/>
    <w:rsid w:val="00042361"/>
    <w:rsid w:val="0004401F"/>
    <w:rsid w:val="00044CA8"/>
    <w:rsid w:val="00045507"/>
    <w:rsid w:val="00045839"/>
    <w:rsid w:val="000461C9"/>
    <w:rsid w:val="00046363"/>
    <w:rsid w:val="00047F32"/>
    <w:rsid w:val="00047F47"/>
    <w:rsid w:val="00050F56"/>
    <w:rsid w:val="000518DF"/>
    <w:rsid w:val="000520C7"/>
    <w:rsid w:val="00053098"/>
    <w:rsid w:val="00053513"/>
    <w:rsid w:val="0005362B"/>
    <w:rsid w:val="00053874"/>
    <w:rsid w:val="00053B4B"/>
    <w:rsid w:val="00053FF8"/>
    <w:rsid w:val="00055242"/>
    <w:rsid w:val="0005544D"/>
    <w:rsid w:val="000557CD"/>
    <w:rsid w:val="00055E30"/>
    <w:rsid w:val="0005626A"/>
    <w:rsid w:val="0005654B"/>
    <w:rsid w:val="000568F1"/>
    <w:rsid w:val="000569A5"/>
    <w:rsid w:val="000569C4"/>
    <w:rsid w:val="00057CED"/>
    <w:rsid w:val="00057DED"/>
    <w:rsid w:val="00057FEF"/>
    <w:rsid w:val="00060D92"/>
    <w:rsid w:val="00061402"/>
    <w:rsid w:val="00061DFE"/>
    <w:rsid w:val="000629EE"/>
    <w:rsid w:val="00064CA8"/>
    <w:rsid w:val="000654AC"/>
    <w:rsid w:val="00065953"/>
    <w:rsid w:val="00066465"/>
    <w:rsid w:val="00066C02"/>
    <w:rsid w:val="00067512"/>
    <w:rsid w:val="00067F4B"/>
    <w:rsid w:val="00071882"/>
    <w:rsid w:val="00071DAE"/>
    <w:rsid w:val="00072ECF"/>
    <w:rsid w:val="00073AE0"/>
    <w:rsid w:val="00074018"/>
    <w:rsid w:val="0007401F"/>
    <w:rsid w:val="00074469"/>
    <w:rsid w:val="00074C88"/>
    <w:rsid w:val="00074D23"/>
    <w:rsid w:val="00074E4F"/>
    <w:rsid w:val="00075A42"/>
    <w:rsid w:val="000762CC"/>
    <w:rsid w:val="000769E8"/>
    <w:rsid w:val="00077525"/>
    <w:rsid w:val="00077596"/>
    <w:rsid w:val="000777BA"/>
    <w:rsid w:val="00080633"/>
    <w:rsid w:val="00080640"/>
    <w:rsid w:val="0008077F"/>
    <w:rsid w:val="00080846"/>
    <w:rsid w:val="000809E1"/>
    <w:rsid w:val="00080CAC"/>
    <w:rsid w:val="00080D79"/>
    <w:rsid w:val="00080F2D"/>
    <w:rsid w:val="0008110E"/>
    <w:rsid w:val="0008154E"/>
    <w:rsid w:val="000815D9"/>
    <w:rsid w:val="00081683"/>
    <w:rsid w:val="000820C7"/>
    <w:rsid w:val="000826A0"/>
    <w:rsid w:val="0008306D"/>
    <w:rsid w:val="00083497"/>
    <w:rsid w:val="000837DD"/>
    <w:rsid w:val="00084A79"/>
    <w:rsid w:val="0008545D"/>
    <w:rsid w:val="0008655D"/>
    <w:rsid w:val="00086611"/>
    <w:rsid w:val="0008674C"/>
    <w:rsid w:val="000869C5"/>
    <w:rsid w:val="00086ED7"/>
    <w:rsid w:val="00087579"/>
    <w:rsid w:val="00087F7F"/>
    <w:rsid w:val="0009052D"/>
    <w:rsid w:val="00091A79"/>
    <w:rsid w:val="00092395"/>
    <w:rsid w:val="000927BD"/>
    <w:rsid w:val="000939D3"/>
    <w:rsid w:val="00094601"/>
    <w:rsid w:val="00095955"/>
    <w:rsid w:val="0009657A"/>
    <w:rsid w:val="00096ECC"/>
    <w:rsid w:val="000971E6"/>
    <w:rsid w:val="000975E0"/>
    <w:rsid w:val="00097ABF"/>
    <w:rsid w:val="000A0178"/>
    <w:rsid w:val="000A0986"/>
    <w:rsid w:val="000A10AA"/>
    <w:rsid w:val="000A1310"/>
    <w:rsid w:val="000A1AD8"/>
    <w:rsid w:val="000A24E0"/>
    <w:rsid w:val="000A39B2"/>
    <w:rsid w:val="000A3B87"/>
    <w:rsid w:val="000A400A"/>
    <w:rsid w:val="000A4692"/>
    <w:rsid w:val="000A53AA"/>
    <w:rsid w:val="000A567E"/>
    <w:rsid w:val="000A5A52"/>
    <w:rsid w:val="000A5D73"/>
    <w:rsid w:val="000A5EDE"/>
    <w:rsid w:val="000A6D97"/>
    <w:rsid w:val="000A7618"/>
    <w:rsid w:val="000A7D48"/>
    <w:rsid w:val="000B0357"/>
    <w:rsid w:val="000B095B"/>
    <w:rsid w:val="000B0D03"/>
    <w:rsid w:val="000B11FB"/>
    <w:rsid w:val="000B1441"/>
    <w:rsid w:val="000B209B"/>
    <w:rsid w:val="000B2273"/>
    <w:rsid w:val="000B2D57"/>
    <w:rsid w:val="000B2D96"/>
    <w:rsid w:val="000B2FC8"/>
    <w:rsid w:val="000B3163"/>
    <w:rsid w:val="000B37FB"/>
    <w:rsid w:val="000B4648"/>
    <w:rsid w:val="000B5163"/>
    <w:rsid w:val="000B620C"/>
    <w:rsid w:val="000B6258"/>
    <w:rsid w:val="000B62AB"/>
    <w:rsid w:val="000B65F6"/>
    <w:rsid w:val="000B6BFB"/>
    <w:rsid w:val="000B6F76"/>
    <w:rsid w:val="000B72F3"/>
    <w:rsid w:val="000B7C93"/>
    <w:rsid w:val="000B7DF7"/>
    <w:rsid w:val="000B7F2A"/>
    <w:rsid w:val="000C0155"/>
    <w:rsid w:val="000C116F"/>
    <w:rsid w:val="000C13C4"/>
    <w:rsid w:val="000C2638"/>
    <w:rsid w:val="000C270B"/>
    <w:rsid w:val="000C2755"/>
    <w:rsid w:val="000C2BC4"/>
    <w:rsid w:val="000C3083"/>
    <w:rsid w:val="000C332E"/>
    <w:rsid w:val="000C33E1"/>
    <w:rsid w:val="000C4346"/>
    <w:rsid w:val="000C4DB1"/>
    <w:rsid w:val="000C529E"/>
    <w:rsid w:val="000C6073"/>
    <w:rsid w:val="000C67E2"/>
    <w:rsid w:val="000C6F96"/>
    <w:rsid w:val="000C7D5F"/>
    <w:rsid w:val="000D1139"/>
    <w:rsid w:val="000D1969"/>
    <w:rsid w:val="000D29D5"/>
    <w:rsid w:val="000D2CFC"/>
    <w:rsid w:val="000D2FD3"/>
    <w:rsid w:val="000D4D0B"/>
    <w:rsid w:val="000D532E"/>
    <w:rsid w:val="000D5D42"/>
    <w:rsid w:val="000D6BE1"/>
    <w:rsid w:val="000E034D"/>
    <w:rsid w:val="000E061B"/>
    <w:rsid w:val="000E0F22"/>
    <w:rsid w:val="000E13D6"/>
    <w:rsid w:val="000E18FF"/>
    <w:rsid w:val="000E2B2E"/>
    <w:rsid w:val="000E3911"/>
    <w:rsid w:val="000E3BC9"/>
    <w:rsid w:val="000E3E7F"/>
    <w:rsid w:val="000E4035"/>
    <w:rsid w:val="000E5A6F"/>
    <w:rsid w:val="000E6247"/>
    <w:rsid w:val="000E65D8"/>
    <w:rsid w:val="000E68EB"/>
    <w:rsid w:val="000E6BF2"/>
    <w:rsid w:val="000E7C18"/>
    <w:rsid w:val="000F07FD"/>
    <w:rsid w:val="000F19A2"/>
    <w:rsid w:val="000F21C4"/>
    <w:rsid w:val="000F2806"/>
    <w:rsid w:val="000F3D18"/>
    <w:rsid w:val="000F3EDA"/>
    <w:rsid w:val="000F4076"/>
    <w:rsid w:val="000F52D4"/>
    <w:rsid w:val="000F5320"/>
    <w:rsid w:val="000F57C2"/>
    <w:rsid w:val="000F650A"/>
    <w:rsid w:val="000F66E3"/>
    <w:rsid w:val="000F6929"/>
    <w:rsid w:val="000F738A"/>
    <w:rsid w:val="001002E2"/>
    <w:rsid w:val="001004AD"/>
    <w:rsid w:val="00101050"/>
    <w:rsid w:val="00101086"/>
    <w:rsid w:val="00101219"/>
    <w:rsid w:val="0010196C"/>
    <w:rsid w:val="0010205E"/>
    <w:rsid w:val="001023C8"/>
    <w:rsid w:val="00102488"/>
    <w:rsid w:val="001032A1"/>
    <w:rsid w:val="001033FE"/>
    <w:rsid w:val="001042C0"/>
    <w:rsid w:val="001045F4"/>
    <w:rsid w:val="0010478C"/>
    <w:rsid w:val="001054D9"/>
    <w:rsid w:val="0010551B"/>
    <w:rsid w:val="001055CF"/>
    <w:rsid w:val="00105890"/>
    <w:rsid w:val="00105D8D"/>
    <w:rsid w:val="001061A2"/>
    <w:rsid w:val="0010650E"/>
    <w:rsid w:val="00106C63"/>
    <w:rsid w:val="00107276"/>
    <w:rsid w:val="00107437"/>
    <w:rsid w:val="00107515"/>
    <w:rsid w:val="0010777C"/>
    <w:rsid w:val="00107852"/>
    <w:rsid w:val="0011074B"/>
    <w:rsid w:val="00110B61"/>
    <w:rsid w:val="0011339A"/>
    <w:rsid w:val="0011389C"/>
    <w:rsid w:val="00113D03"/>
    <w:rsid w:val="00113F30"/>
    <w:rsid w:val="0011425D"/>
    <w:rsid w:val="001146AC"/>
    <w:rsid w:val="00114A95"/>
    <w:rsid w:val="00115DF4"/>
    <w:rsid w:val="001160D3"/>
    <w:rsid w:val="00116BED"/>
    <w:rsid w:val="00116E5F"/>
    <w:rsid w:val="001208DD"/>
    <w:rsid w:val="001215BA"/>
    <w:rsid w:val="001216C7"/>
    <w:rsid w:val="001217CA"/>
    <w:rsid w:val="00122016"/>
    <w:rsid w:val="00122399"/>
    <w:rsid w:val="00122617"/>
    <w:rsid w:val="00122781"/>
    <w:rsid w:val="00122893"/>
    <w:rsid w:val="001239AC"/>
    <w:rsid w:val="001249A8"/>
    <w:rsid w:val="00124D27"/>
    <w:rsid w:val="00124E42"/>
    <w:rsid w:val="00125078"/>
    <w:rsid w:val="001257E4"/>
    <w:rsid w:val="00125821"/>
    <w:rsid w:val="001261ED"/>
    <w:rsid w:val="0012658D"/>
    <w:rsid w:val="00126B7D"/>
    <w:rsid w:val="001300BE"/>
    <w:rsid w:val="00130305"/>
    <w:rsid w:val="0013123F"/>
    <w:rsid w:val="0013187D"/>
    <w:rsid w:val="00131A7E"/>
    <w:rsid w:val="00131B20"/>
    <w:rsid w:val="00131F7B"/>
    <w:rsid w:val="00132A11"/>
    <w:rsid w:val="001350A4"/>
    <w:rsid w:val="00135A59"/>
    <w:rsid w:val="00136384"/>
    <w:rsid w:val="001371B4"/>
    <w:rsid w:val="0013759E"/>
    <w:rsid w:val="00137627"/>
    <w:rsid w:val="001378E4"/>
    <w:rsid w:val="00140050"/>
    <w:rsid w:val="001403C3"/>
    <w:rsid w:val="00140793"/>
    <w:rsid w:val="001409FA"/>
    <w:rsid w:val="00140DB3"/>
    <w:rsid w:val="00140EE2"/>
    <w:rsid w:val="00140FE7"/>
    <w:rsid w:val="00141931"/>
    <w:rsid w:val="001419FC"/>
    <w:rsid w:val="00141A06"/>
    <w:rsid w:val="001438F3"/>
    <w:rsid w:val="00144C8A"/>
    <w:rsid w:val="00144E1D"/>
    <w:rsid w:val="00145E01"/>
    <w:rsid w:val="00145FCD"/>
    <w:rsid w:val="001463B0"/>
    <w:rsid w:val="001471D7"/>
    <w:rsid w:val="001475FA"/>
    <w:rsid w:val="00150AB2"/>
    <w:rsid w:val="00150C16"/>
    <w:rsid w:val="00150DA6"/>
    <w:rsid w:val="0015107F"/>
    <w:rsid w:val="00151591"/>
    <w:rsid w:val="00151E36"/>
    <w:rsid w:val="00153451"/>
    <w:rsid w:val="0015475E"/>
    <w:rsid w:val="001547BF"/>
    <w:rsid w:val="00154DC0"/>
    <w:rsid w:val="00155967"/>
    <w:rsid w:val="001564A4"/>
    <w:rsid w:val="001566C1"/>
    <w:rsid w:val="00156A79"/>
    <w:rsid w:val="00156AE4"/>
    <w:rsid w:val="0015756B"/>
    <w:rsid w:val="00157E24"/>
    <w:rsid w:val="00160214"/>
    <w:rsid w:val="001611E7"/>
    <w:rsid w:val="001612CD"/>
    <w:rsid w:val="00161A3D"/>
    <w:rsid w:val="0016251D"/>
    <w:rsid w:val="00162A81"/>
    <w:rsid w:val="0016307E"/>
    <w:rsid w:val="00163200"/>
    <w:rsid w:val="001635E1"/>
    <w:rsid w:val="00163E9B"/>
    <w:rsid w:val="00163F0A"/>
    <w:rsid w:val="00164CE0"/>
    <w:rsid w:val="001651FA"/>
    <w:rsid w:val="0016598C"/>
    <w:rsid w:val="00165EA7"/>
    <w:rsid w:val="00166734"/>
    <w:rsid w:val="00166791"/>
    <w:rsid w:val="00166D62"/>
    <w:rsid w:val="00167B34"/>
    <w:rsid w:val="00167D10"/>
    <w:rsid w:val="00170BB8"/>
    <w:rsid w:val="00170DFE"/>
    <w:rsid w:val="001713FF"/>
    <w:rsid w:val="00171661"/>
    <w:rsid w:val="00171ABB"/>
    <w:rsid w:val="00171E9B"/>
    <w:rsid w:val="00173900"/>
    <w:rsid w:val="00173F40"/>
    <w:rsid w:val="001741FF"/>
    <w:rsid w:val="001744E4"/>
    <w:rsid w:val="001758F3"/>
    <w:rsid w:val="00175DD5"/>
    <w:rsid w:val="0017620A"/>
    <w:rsid w:val="00176477"/>
    <w:rsid w:val="001767B4"/>
    <w:rsid w:val="00176A7E"/>
    <w:rsid w:val="00176AB5"/>
    <w:rsid w:val="00176AE6"/>
    <w:rsid w:val="00177CFE"/>
    <w:rsid w:val="001807F5"/>
    <w:rsid w:val="00180FD6"/>
    <w:rsid w:val="0018103C"/>
    <w:rsid w:val="001819AB"/>
    <w:rsid w:val="00181B50"/>
    <w:rsid w:val="00181F27"/>
    <w:rsid w:val="0018305A"/>
    <w:rsid w:val="0018343F"/>
    <w:rsid w:val="0018405B"/>
    <w:rsid w:val="00184AF7"/>
    <w:rsid w:val="00185B9A"/>
    <w:rsid w:val="00185F1B"/>
    <w:rsid w:val="001870E5"/>
    <w:rsid w:val="001876EF"/>
    <w:rsid w:val="00187F32"/>
    <w:rsid w:val="00190BC6"/>
    <w:rsid w:val="00192A23"/>
    <w:rsid w:val="00192B05"/>
    <w:rsid w:val="00193300"/>
    <w:rsid w:val="00193D82"/>
    <w:rsid w:val="00193E23"/>
    <w:rsid w:val="00194010"/>
    <w:rsid w:val="00194A6D"/>
    <w:rsid w:val="001956A1"/>
    <w:rsid w:val="0019653D"/>
    <w:rsid w:val="00197DCC"/>
    <w:rsid w:val="001A23B6"/>
    <w:rsid w:val="001A2839"/>
    <w:rsid w:val="001A3677"/>
    <w:rsid w:val="001A38AD"/>
    <w:rsid w:val="001A49FB"/>
    <w:rsid w:val="001A6BB8"/>
    <w:rsid w:val="001A72BB"/>
    <w:rsid w:val="001A760A"/>
    <w:rsid w:val="001A7B2A"/>
    <w:rsid w:val="001B0162"/>
    <w:rsid w:val="001B0286"/>
    <w:rsid w:val="001B1219"/>
    <w:rsid w:val="001B1C80"/>
    <w:rsid w:val="001B2295"/>
    <w:rsid w:val="001B230F"/>
    <w:rsid w:val="001B2777"/>
    <w:rsid w:val="001B2B37"/>
    <w:rsid w:val="001B3BDA"/>
    <w:rsid w:val="001B3BFF"/>
    <w:rsid w:val="001B54DD"/>
    <w:rsid w:val="001B5E65"/>
    <w:rsid w:val="001B5E74"/>
    <w:rsid w:val="001B5EF3"/>
    <w:rsid w:val="001B66A9"/>
    <w:rsid w:val="001B6EB4"/>
    <w:rsid w:val="001C0648"/>
    <w:rsid w:val="001C06C5"/>
    <w:rsid w:val="001C1C15"/>
    <w:rsid w:val="001C1CB5"/>
    <w:rsid w:val="001C2740"/>
    <w:rsid w:val="001C2BDA"/>
    <w:rsid w:val="001C3094"/>
    <w:rsid w:val="001C468B"/>
    <w:rsid w:val="001C4D68"/>
    <w:rsid w:val="001C51A0"/>
    <w:rsid w:val="001C570F"/>
    <w:rsid w:val="001C5B04"/>
    <w:rsid w:val="001C5C24"/>
    <w:rsid w:val="001C7052"/>
    <w:rsid w:val="001C7362"/>
    <w:rsid w:val="001C7712"/>
    <w:rsid w:val="001C7AF4"/>
    <w:rsid w:val="001D08F8"/>
    <w:rsid w:val="001D0A06"/>
    <w:rsid w:val="001D0BAD"/>
    <w:rsid w:val="001D1912"/>
    <w:rsid w:val="001D19B1"/>
    <w:rsid w:val="001D1E06"/>
    <w:rsid w:val="001D3E81"/>
    <w:rsid w:val="001D48D9"/>
    <w:rsid w:val="001D4D16"/>
    <w:rsid w:val="001D5362"/>
    <w:rsid w:val="001D5441"/>
    <w:rsid w:val="001D5AF0"/>
    <w:rsid w:val="001D60DF"/>
    <w:rsid w:val="001D6245"/>
    <w:rsid w:val="001D6C3C"/>
    <w:rsid w:val="001D6D58"/>
    <w:rsid w:val="001D7407"/>
    <w:rsid w:val="001D7E0C"/>
    <w:rsid w:val="001D7EC1"/>
    <w:rsid w:val="001E0B45"/>
    <w:rsid w:val="001E0D88"/>
    <w:rsid w:val="001E2149"/>
    <w:rsid w:val="001E262C"/>
    <w:rsid w:val="001E2EB8"/>
    <w:rsid w:val="001E4A30"/>
    <w:rsid w:val="001E52D4"/>
    <w:rsid w:val="001E53A0"/>
    <w:rsid w:val="001E5741"/>
    <w:rsid w:val="001E61B1"/>
    <w:rsid w:val="001E710F"/>
    <w:rsid w:val="001F0C67"/>
    <w:rsid w:val="001F1822"/>
    <w:rsid w:val="001F1C01"/>
    <w:rsid w:val="001F2960"/>
    <w:rsid w:val="001F29CD"/>
    <w:rsid w:val="001F3B57"/>
    <w:rsid w:val="001F4146"/>
    <w:rsid w:val="001F45AB"/>
    <w:rsid w:val="001F4EBC"/>
    <w:rsid w:val="001F5894"/>
    <w:rsid w:val="001F62C1"/>
    <w:rsid w:val="001F7602"/>
    <w:rsid w:val="001F7BE4"/>
    <w:rsid w:val="001F7E68"/>
    <w:rsid w:val="001F7EE8"/>
    <w:rsid w:val="001F7F6C"/>
    <w:rsid w:val="002002A7"/>
    <w:rsid w:val="00201112"/>
    <w:rsid w:val="00201406"/>
    <w:rsid w:val="002022E6"/>
    <w:rsid w:val="002028D7"/>
    <w:rsid w:val="0020313D"/>
    <w:rsid w:val="0020320C"/>
    <w:rsid w:val="00203299"/>
    <w:rsid w:val="002034BD"/>
    <w:rsid w:val="002037E1"/>
    <w:rsid w:val="002038C4"/>
    <w:rsid w:val="00203F0D"/>
    <w:rsid w:val="002042FD"/>
    <w:rsid w:val="0020449E"/>
    <w:rsid w:val="002046CB"/>
    <w:rsid w:val="002048CB"/>
    <w:rsid w:val="00204DBB"/>
    <w:rsid w:val="002052F9"/>
    <w:rsid w:val="0020563F"/>
    <w:rsid w:val="0020648C"/>
    <w:rsid w:val="00206CDF"/>
    <w:rsid w:val="00207372"/>
    <w:rsid w:val="0020787B"/>
    <w:rsid w:val="00210565"/>
    <w:rsid w:val="00210935"/>
    <w:rsid w:val="00210CA2"/>
    <w:rsid w:val="00211322"/>
    <w:rsid w:val="0021155E"/>
    <w:rsid w:val="00211990"/>
    <w:rsid w:val="00211F64"/>
    <w:rsid w:val="00212793"/>
    <w:rsid w:val="00212D1C"/>
    <w:rsid w:val="00212E07"/>
    <w:rsid w:val="002135BE"/>
    <w:rsid w:val="00213AB4"/>
    <w:rsid w:val="00213C94"/>
    <w:rsid w:val="00213E82"/>
    <w:rsid w:val="00213F7C"/>
    <w:rsid w:val="00215584"/>
    <w:rsid w:val="00215669"/>
    <w:rsid w:val="00215EFB"/>
    <w:rsid w:val="0021682F"/>
    <w:rsid w:val="00216D9E"/>
    <w:rsid w:val="0021756B"/>
    <w:rsid w:val="00217C8D"/>
    <w:rsid w:val="00220A93"/>
    <w:rsid w:val="00220B0C"/>
    <w:rsid w:val="00221299"/>
    <w:rsid w:val="00221608"/>
    <w:rsid w:val="00222ECF"/>
    <w:rsid w:val="00224C99"/>
    <w:rsid w:val="00224D19"/>
    <w:rsid w:val="00224E33"/>
    <w:rsid w:val="002255CC"/>
    <w:rsid w:val="002257E3"/>
    <w:rsid w:val="00225F2C"/>
    <w:rsid w:val="00226232"/>
    <w:rsid w:val="0022659D"/>
    <w:rsid w:val="00227592"/>
    <w:rsid w:val="00227778"/>
    <w:rsid w:val="002277D6"/>
    <w:rsid w:val="002278EF"/>
    <w:rsid w:val="00230811"/>
    <w:rsid w:val="00231244"/>
    <w:rsid w:val="002318EE"/>
    <w:rsid w:val="00231CF3"/>
    <w:rsid w:val="00232777"/>
    <w:rsid w:val="0023383E"/>
    <w:rsid w:val="00233BBA"/>
    <w:rsid w:val="00233FAD"/>
    <w:rsid w:val="00234822"/>
    <w:rsid w:val="00235331"/>
    <w:rsid w:val="00235B0D"/>
    <w:rsid w:val="00236692"/>
    <w:rsid w:val="00236CD5"/>
    <w:rsid w:val="002374EB"/>
    <w:rsid w:val="00240C37"/>
    <w:rsid w:val="00241C97"/>
    <w:rsid w:val="002446C9"/>
    <w:rsid w:val="00244AE5"/>
    <w:rsid w:val="00244CF4"/>
    <w:rsid w:val="002455B0"/>
    <w:rsid w:val="00245B00"/>
    <w:rsid w:val="00247AAF"/>
    <w:rsid w:val="00250F76"/>
    <w:rsid w:val="00251012"/>
    <w:rsid w:val="002510D5"/>
    <w:rsid w:val="00251B20"/>
    <w:rsid w:val="00251CCD"/>
    <w:rsid w:val="0025223B"/>
    <w:rsid w:val="0025256C"/>
    <w:rsid w:val="0025382F"/>
    <w:rsid w:val="00254D92"/>
    <w:rsid w:val="002564A8"/>
    <w:rsid w:val="00256977"/>
    <w:rsid w:val="002569C4"/>
    <w:rsid w:val="00257028"/>
    <w:rsid w:val="00257F56"/>
    <w:rsid w:val="00260538"/>
    <w:rsid w:val="002605E3"/>
    <w:rsid w:val="002611DE"/>
    <w:rsid w:val="0026160E"/>
    <w:rsid w:val="002623AF"/>
    <w:rsid w:val="00262B5B"/>
    <w:rsid w:val="00262C45"/>
    <w:rsid w:val="00262EBF"/>
    <w:rsid w:val="00263C54"/>
    <w:rsid w:val="00263C82"/>
    <w:rsid w:val="00264E39"/>
    <w:rsid w:val="002659CE"/>
    <w:rsid w:val="0026644A"/>
    <w:rsid w:val="00266EEF"/>
    <w:rsid w:val="00267E1B"/>
    <w:rsid w:val="00270244"/>
    <w:rsid w:val="00270451"/>
    <w:rsid w:val="0027091A"/>
    <w:rsid w:val="00271C0D"/>
    <w:rsid w:val="00271ED9"/>
    <w:rsid w:val="00272D3B"/>
    <w:rsid w:val="00274108"/>
    <w:rsid w:val="00274C77"/>
    <w:rsid w:val="00275766"/>
    <w:rsid w:val="00275B4A"/>
    <w:rsid w:val="00275DE9"/>
    <w:rsid w:val="002760A0"/>
    <w:rsid w:val="002763E6"/>
    <w:rsid w:val="00276B03"/>
    <w:rsid w:val="00276C97"/>
    <w:rsid w:val="00276FF1"/>
    <w:rsid w:val="00277628"/>
    <w:rsid w:val="0027774F"/>
    <w:rsid w:val="00277A6D"/>
    <w:rsid w:val="00280AAA"/>
    <w:rsid w:val="00280DB2"/>
    <w:rsid w:val="0028111C"/>
    <w:rsid w:val="00281484"/>
    <w:rsid w:val="00282536"/>
    <w:rsid w:val="00282618"/>
    <w:rsid w:val="0028315F"/>
    <w:rsid w:val="00283237"/>
    <w:rsid w:val="002837A3"/>
    <w:rsid w:val="00284104"/>
    <w:rsid w:val="002843B5"/>
    <w:rsid w:val="00284A60"/>
    <w:rsid w:val="00284C0B"/>
    <w:rsid w:val="00285E6B"/>
    <w:rsid w:val="002872E9"/>
    <w:rsid w:val="0028732B"/>
    <w:rsid w:val="0028765E"/>
    <w:rsid w:val="00287C66"/>
    <w:rsid w:val="00287EE3"/>
    <w:rsid w:val="0029038D"/>
    <w:rsid w:val="00290B1D"/>
    <w:rsid w:val="002910F7"/>
    <w:rsid w:val="002923CA"/>
    <w:rsid w:val="00292AE8"/>
    <w:rsid w:val="00292C3A"/>
    <w:rsid w:val="00292D1E"/>
    <w:rsid w:val="00294007"/>
    <w:rsid w:val="0029452A"/>
    <w:rsid w:val="00294B48"/>
    <w:rsid w:val="0029517C"/>
    <w:rsid w:val="00295FEA"/>
    <w:rsid w:val="002960D5"/>
    <w:rsid w:val="002961FD"/>
    <w:rsid w:val="00296E5F"/>
    <w:rsid w:val="00297CE0"/>
    <w:rsid w:val="002A041A"/>
    <w:rsid w:val="002A08A9"/>
    <w:rsid w:val="002A0E9F"/>
    <w:rsid w:val="002A1A0F"/>
    <w:rsid w:val="002A61A1"/>
    <w:rsid w:val="002A640F"/>
    <w:rsid w:val="002A66EC"/>
    <w:rsid w:val="002A6DD5"/>
    <w:rsid w:val="002A7B3E"/>
    <w:rsid w:val="002A7D75"/>
    <w:rsid w:val="002B13E4"/>
    <w:rsid w:val="002B1EC7"/>
    <w:rsid w:val="002B20E5"/>
    <w:rsid w:val="002B26D4"/>
    <w:rsid w:val="002B2AC8"/>
    <w:rsid w:val="002B2E23"/>
    <w:rsid w:val="002B4302"/>
    <w:rsid w:val="002B4C93"/>
    <w:rsid w:val="002B5245"/>
    <w:rsid w:val="002B6088"/>
    <w:rsid w:val="002B6F00"/>
    <w:rsid w:val="002B76D7"/>
    <w:rsid w:val="002B7AA8"/>
    <w:rsid w:val="002B7B1D"/>
    <w:rsid w:val="002C04E7"/>
    <w:rsid w:val="002C06C6"/>
    <w:rsid w:val="002C0974"/>
    <w:rsid w:val="002C1055"/>
    <w:rsid w:val="002C2126"/>
    <w:rsid w:val="002C22E4"/>
    <w:rsid w:val="002C2739"/>
    <w:rsid w:val="002C2797"/>
    <w:rsid w:val="002C28E5"/>
    <w:rsid w:val="002C2B52"/>
    <w:rsid w:val="002C2D23"/>
    <w:rsid w:val="002C4065"/>
    <w:rsid w:val="002C4941"/>
    <w:rsid w:val="002C4B98"/>
    <w:rsid w:val="002C4D41"/>
    <w:rsid w:val="002C5099"/>
    <w:rsid w:val="002C51E1"/>
    <w:rsid w:val="002C5F23"/>
    <w:rsid w:val="002C7047"/>
    <w:rsid w:val="002C7292"/>
    <w:rsid w:val="002D025E"/>
    <w:rsid w:val="002D1764"/>
    <w:rsid w:val="002D1CF2"/>
    <w:rsid w:val="002D283F"/>
    <w:rsid w:val="002D3027"/>
    <w:rsid w:val="002D362F"/>
    <w:rsid w:val="002D3807"/>
    <w:rsid w:val="002D3AF3"/>
    <w:rsid w:val="002D4C6A"/>
    <w:rsid w:val="002D5BE6"/>
    <w:rsid w:val="002D66B5"/>
    <w:rsid w:val="002D77E3"/>
    <w:rsid w:val="002E0357"/>
    <w:rsid w:val="002E0500"/>
    <w:rsid w:val="002E0684"/>
    <w:rsid w:val="002E0B46"/>
    <w:rsid w:val="002E10CA"/>
    <w:rsid w:val="002E1B5E"/>
    <w:rsid w:val="002E214E"/>
    <w:rsid w:val="002E26F1"/>
    <w:rsid w:val="002E3825"/>
    <w:rsid w:val="002E40A6"/>
    <w:rsid w:val="002E46F4"/>
    <w:rsid w:val="002E4B98"/>
    <w:rsid w:val="002E519D"/>
    <w:rsid w:val="002E57E3"/>
    <w:rsid w:val="002E5CC3"/>
    <w:rsid w:val="002E6B69"/>
    <w:rsid w:val="002E6EC4"/>
    <w:rsid w:val="002E78C1"/>
    <w:rsid w:val="002E7B27"/>
    <w:rsid w:val="002E7B99"/>
    <w:rsid w:val="002E7D25"/>
    <w:rsid w:val="002F0339"/>
    <w:rsid w:val="002F04AC"/>
    <w:rsid w:val="002F0C9F"/>
    <w:rsid w:val="002F134C"/>
    <w:rsid w:val="002F145D"/>
    <w:rsid w:val="002F1670"/>
    <w:rsid w:val="002F1D87"/>
    <w:rsid w:val="002F5B82"/>
    <w:rsid w:val="002F6513"/>
    <w:rsid w:val="002F7453"/>
    <w:rsid w:val="002F7C0A"/>
    <w:rsid w:val="002F7E0F"/>
    <w:rsid w:val="003001CB"/>
    <w:rsid w:val="00300EDF"/>
    <w:rsid w:val="003010F4"/>
    <w:rsid w:val="00302E25"/>
    <w:rsid w:val="00303015"/>
    <w:rsid w:val="003033C0"/>
    <w:rsid w:val="003039D3"/>
    <w:rsid w:val="00304C29"/>
    <w:rsid w:val="00304E6E"/>
    <w:rsid w:val="00306749"/>
    <w:rsid w:val="00306E31"/>
    <w:rsid w:val="003076BF"/>
    <w:rsid w:val="00307978"/>
    <w:rsid w:val="00307E11"/>
    <w:rsid w:val="00310085"/>
    <w:rsid w:val="00310AE7"/>
    <w:rsid w:val="00311A7F"/>
    <w:rsid w:val="00311DD2"/>
    <w:rsid w:val="00312450"/>
    <w:rsid w:val="0031371E"/>
    <w:rsid w:val="003138E8"/>
    <w:rsid w:val="0031430E"/>
    <w:rsid w:val="00314C27"/>
    <w:rsid w:val="00314C4A"/>
    <w:rsid w:val="00316042"/>
    <w:rsid w:val="00316F75"/>
    <w:rsid w:val="00317DD3"/>
    <w:rsid w:val="00321E21"/>
    <w:rsid w:val="00322113"/>
    <w:rsid w:val="003239AB"/>
    <w:rsid w:val="003244A2"/>
    <w:rsid w:val="00325144"/>
    <w:rsid w:val="00325EF8"/>
    <w:rsid w:val="00326221"/>
    <w:rsid w:val="0032696B"/>
    <w:rsid w:val="00326D3A"/>
    <w:rsid w:val="00327142"/>
    <w:rsid w:val="0032733B"/>
    <w:rsid w:val="00327A09"/>
    <w:rsid w:val="00327ADC"/>
    <w:rsid w:val="003303B0"/>
    <w:rsid w:val="003308D9"/>
    <w:rsid w:val="00330F57"/>
    <w:rsid w:val="0033268E"/>
    <w:rsid w:val="00332FE6"/>
    <w:rsid w:val="00333F4C"/>
    <w:rsid w:val="00333F4D"/>
    <w:rsid w:val="003358ED"/>
    <w:rsid w:val="00335EF9"/>
    <w:rsid w:val="0033711E"/>
    <w:rsid w:val="00337443"/>
    <w:rsid w:val="00342C84"/>
    <w:rsid w:val="00344669"/>
    <w:rsid w:val="00344F0B"/>
    <w:rsid w:val="00345848"/>
    <w:rsid w:val="00347481"/>
    <w:rsid w:val="00347A3D"/>
    <w:rsid w:val="00347A64"/>
    <w:rsid w:val="00347AA9"/>
    <w:rsid w:val="003500F3"/>
    <w:rsid w:val="00351008"/>
    <w:rsid w:val="003514EA"/>
    <w:rsid w:val="003515DF"/>
    <w:rsid w:val="00351857"/>
    <w:rsid w:val="003521DC"/>
    <w:rsid w:val="003535EE"/>
    <w:rsid w:val="00353F7C"/>
    <w:rsid w:val="003541BA"/>
    <w:rsid w:val="00354269"/>
    <w:rsid w:val="00354913"/>
    <w:rsid w:val="003554CF"/>
    <w:rsid w:val="00355938"/>
    <w:rsid w:val="00355982"/>
    <w:rsid w:val="00356F82"/>
    <w:rsid w:val="003571AB"/>
    <w:rsid w:val="00357FB9"/>
    <w:rsid w:val="003607AF"/>
    <w:rsid w:val="00360914"/>
    <w:rsid w:val="00360964"/>
    <w:rsid w:val="00360AEE"/>
    <w:rsid w:val="00361BD2"/>
    <w:rsid w:val="00361F17"/>
    <w:rsid w:val="00363A0A"/>
    <w:rsid w:val="00363D7D"/>
    <w:rsid w:val="00364D42"/>
    <w:rsid w:val="00365CDD"/>
    <w:rsid w:val="0036640D"/>
    <w:rsid w:val="003667B7"/>
    <w:rsid w:val="00366A2E"/>
    <w:rsid w:val="00366B5B"/>
    <w:rsid w:val="00366B9C"/>
    <w:rsid w:val="003705C7"/>
    <w:rsid w:val="003717FE"/>
    <w:rsid w:val="00372BBF"/>
    <w:rsid w:val="00372EB5"/>
    <w:rsid w:val="003736C0"/>
    <w:rsid w:val="00373898"/>
    <w:rsid w:val="0037468F"/>
    <w:rsid w:val="00374F2E"/>
    <w:rsid w:val="0037521A"/>
    <w:rsid w:val="00375636"/>
    <w:rsid w:val="00376456"/>
    <w:rsid w:val="00377DDF"/>
    <w:rsid w:val="00380C64"/>
    <w:rsid w:val="003812D5"/>
    <w:rsid w:val="003818BF"/>
    <w:rsid w:val="00382ABF"/>
    <w:rsid w:val="00382D90"/>
    <w:rsid w:val="0038353A"/>
    <w:rsid w:val="003846CA"/>
    <w:rsid w:val="00384929"/>
    <w:rsid w:val="003850C9"/>
    <w:rsid w:val="00386BC7"/>
    <w:rsid w:val="00390285"/>
    <w:rsid w:val="00391452"/>
    <w:rsid w:val="003915BA"/>
    <w:rsid w:val="0039204D"/>
    <w:rsid w:val="00392315"/>
    <w:rsid w:val="0039241F"/>
    <w:rsid w:val="00392951"/>
    <w:rsid w:val="00392E5E"/>
    <w:rsid w:val="003932F7"/>
    <w:rsid w:val="0039347D"/>
    <w:rsid w:val="0039374D"/>
    <w:rsid w:val="00393D88"/>
    <w:rsid w:val="00395949"/>
    <w:rsid w:val="00395BCE"/>
    <w:rsid w:val="003961A2"/>
    <w:rsid w:val="0039671B"/>
    <w:rsid w:val="00396A03"/>
    <w:rsid w:val="00397B50"/>
    <w:rsid w:val="00397D77"/>
    <w:rsid w:val="003A002E"/>
    <w:rsid w:val="003A0439"/>
    <w:rsid w:val="003A17E4"/>
    <w:rsid w:val="003A1B8F"/>
    <w:rsid w:val="003A1FC2"/>
    <w:rsid w:val="003A2381"/>
    <w:rsid w:val="003A44B3"/>
    <w:rsid w:val="003A4AD6"/>
    <w:rsid w:val="003A589B"/>
    <w:rsid w:val="003A5939"/>
    <w:rsid w:val="003A6CB6"/>
    <w:rsid w:val="003A7F86"/>
    <w:rsid w:val="003B0EC4"/>
    <w:rsid w:val="003B1E7F"/>
    <w:rsid w:val="003B27E5"/>
    <w:rsid w:val="003B29D4"/>
    <w:rsid w:val="003B3C00"/>
    <w:rsid w:val="003B4089"/>
    <w:rsid w:val="003B45C8"/>
    <w:rsid w:val="003B4912"/>
    <w:rsid w:val="003B5169"/>
    <w:rsid w:val="003B578B"/>
    <w:rsid w:val="003B58B7"/>
    <w:rsid w:val="003B5E04"/>
    <w:rsid w:val="003B6831"/>
    <w:rsid w:val="003B68E4"/>
    <w:rsid w:val="003B7309"/>
    <w:rsid w:val="003C0939"/>
    <w:rsid w:val="003C1342"/>
    <w:rsid w:val="003C1CFE"/>
    <w:rsid w:val="003C2AD9"/>
    <w:rsid w:val="003C2C73"/>
    <w:rsid w:val="003C2FC2"/>
    <w:rsid w:val="003C3925"/>
    <w:rsid w:val="003C3E54"/>
    <w:rsid w:val="003C48E1"/>
    <w:rsid w:val="003C4EB1"/>
    <w:rsid w:val="003C5F88"/>
    <w:rsid w:val="003C761F"/>
    <w:rsid w:val="003D0343"/>
    <w:rsid w:val="003D0483"/>
    <w:rsid w:val="003D0703"/>
    <w:rsid w:val="003D0C8C"/>
    <w:rsid w:val="003D0D75"/>
    <w:rsid w:val="003D24E0"/>
    <w:rsid w:val="003D2FC3"/>
    <w:rsid w:val="003D3507"/>
    <w:rsid w:val="003D3CE5"/>
    <w:rsid w:val="003D4315"/>
    <w:rsid w:val="003D449E"/>
    <w:rsid w:val="003D4EEC"/>
    <w:rsid w:val="003D5A36"/>
    <w:rsid w:val="003D6319"/>
    <w:rsid w:val="003D65C4"/>
    <w:rsid w:val="003D686C"/>
    <w:rsid w:val="003D6C59"/>
    <w:rsid w:val="003D7B30"/>
    <w:rsid w:val="003E099E"/>
    <w:rsid w:val="003E1928"/>
    <w:rsid w:val="003E21DC"/>
    <w:rsid w:val="003E295C"/>
    <w:rsid w:val="003E2983"/>
    <w:rsid w:val="003E2AED"/>
    <w:rsid w:val="003E34E2"/>
    <w:rsid w:val="003E39A9"/>
    <w:rsid w:val="003E3CC1"/>
    <w:rsid w:val="003E42C0"/>
    <w:rsid w:val="003E4CFD"/>
    <w:rsid w:val="003E5218"/>
    <w:rsid w:val="003E53D7"/>
    <w:rsid w:val="003E574C"/>
    <w:rsid w:val="003E5EB2"/>
    <w:rsid w:val="003E6D0E"/>
    <w:rsid w:val="003E713F"/>
    <w:rsid w:val="003E76A3"/>
    <w:rsid w:val="003E7DAB"/>
    <w:rsid w:val="003E7DF4"/>
    <w:rsid w:val="003E7EBD"/>
    <w:rsid w:val="003F014E"/>
    <w:rsid w:val="003F1057"/>
    <w:rsid w:val="003F1C35"/>
    <w:rsid w:val="003F1D8C"/>
    <w:rsid w:val="003F2899"/>
    <w:rsid w:val="003F47FB"/>
    <w:rsid w:val="003F5210"/>
    <w:rsid w:val="003F53C3"/>
    <w:rsid w:val="003F6683"/>
    <w:rsid w:val="003F6801"/>
    <w:rsid w:val="003F728C"/>
    <w:rsid w:val="00400D98"/>
    <w:rsid w:val="00401EFF"/>
    <w:rsid w:val="00401F39"/>
    <w:rsid w:val="004026BE"/>
    <w:rsid w:val="00403C75"/>
    <w:rsid w:val="00404310"/>
    <w:rsid w:val="00404D3C"/>
    <w:rsid w:val="00404DF7"/>
    <w:rsid w:val="00404E80"/>
    <w:rsid w:val="004063EB"/>
    <w:rsid w:val="00406CC4"/>
    <w:rsid w:val="00407B7A"/>
    <w:rsid w:val="00407FA1"/>
    <w:rsid w:val="0041046C"/>
    <w:rsid w:val="00410E26"/>
    <w:rsid w:val="00411389"/>
    <w:rsid w:val="004113DC"/>
    <w:rsid w:val="00412026"/>
    <w:rsid w:val="00412A10"/>
    <w:rsid w:val="00412D23"/>
    <w:rsid w:val="004132FD"/>
    <w:rsid w:val="004135F9"/>
    <w:rsid w:val="004135FA"/>
    <w:rsid w:val="0041374E"/>
    <w:rsid w:val="0041476D"/>
    <w:rsid w:val="00414A51"/>
    <w:rsid w:val="004152A5"/>
    <w:rsid w:val="00415D1E"/>
    <w:rsid w:val="004167CF"/>
    <w:rsid w:val="004169C3"/>
    <w:rsid w:val="00416BDD"/>
    <w:rsid w:val="00416FE8"/>
    <w:rsid w:val="0041754E"/>
    <w:rsid w:val="00417B92"/>
    <w:rsid w:val="004211F5"/>
    <w:rsid w:val="0042197F"/>
    <w:rsid w:val="004223D5"/>
    <w:rsid w:val="004234B0"/>
    <w:rsid w:val="00424069"/>
    <w:rsid w:val="0042458A"/>
    <w:rsid w:val="00424795"/>
    <w:rsid w:val="00424CAB"/>
    <w:rsid w:val="00424D03"/>
    <w:rsid w:val="00424E2A"/>
    <w:rsid w:val="00424E83"/>
    <w:rsid w:val="004258D2"/>
    <w:rsid w:val="00425B22"/>
    <w:rsid w:val="00426270"/>
    <w:rsid w:val="004305B8"/>
    <w:rsid w:val="004313F5"/>
    <w:rsid w:val="00431ECC"/>
    <w:rsid w:val="004321DC"/>
    <w:rsid w:val="004330FB"/>
    <w:rsid w:val="004335EF"/>
    <w:rsid w:val="0043497C"/>
    <w:rsid w:val="00434BD0"/>
    <w:rsid w:val="00434C84"/>
    <w:rsid w:val="0043607E"/>
    <w:rsid w:val="00437191"/>
    <w:rsid w:val="00441197"/>
    <w:rsid w:val="004418FC"/>
    <w:rsid w:val="004425B6"/>
    <w:rsid w:val="00442AE3"/>
    <w:rsid w:val="00442DB6"/>
    <w:rsid w:val="004433A5"/>
    <w:rsid w:val="0044422D"/>
    <w:rsid w:val="00444A05"/>
    <w:rsid w:val="00444EC3"/>
    <w:rsid w:val="00445224"/>
    <w:rsid w:val="0044783E"/>
    <w:rsid w:val="004504BB"/>
    <w:rsid w:val="004508A5"/>
    <w:rsid w:val="0045093D"/>
    <w:rsid w:val="004511CE"/>
    <w:rsid w:val="0045164E"/>
    <w:rsid w:val="0045182F"/>
    <w:rsid w:val="00452AA9"/>
    <w:rsid w:val="00452E44"/>
    <w:rsid w:val="0045311B"/>
    <w:rsid w:val="00454DA0"/>
    <w:rsid w:val="00454E43"/>
    <w:rsid w:val="0045561B"/>
    <w:rsid w:val="00456731"/>
    <w:rsid w:val="004570B0"/>
    <w:rsid w:val="004601A8"/>
    <w:rsid w:val="004606F8"/>
    <w:rsid w:val="004611BB"/>
    <w:rsid w:val="004612A7"/>
    <w:rsid w:val="0046152F"/>
    <w:rsid w:val="00462418"/>
    <w:rsid w:val="004624FA"/>
    <w:rsid w:val="004630B1"/>
    <w:rsid w:val="004637F3"/>
    <w:rsid w:val="004643E6"/>
    <w:rsid w:val="00464637"/>
    <w:rsid w:val="00465347"/>
    <w:rsid w:val="0046564B"/>
    <w:rsid w:val="00466079"/>
    <w:rsid w:val="00467A84"/>
    <w:rsid w:val="00470044"/>
    <w:rsid w:val="0047097C"/>
    <w:rsid w:val="004711C3"/>
    <w:rsid w:val="0047158A"/>
    <w:rsid w:val="004717C9"/>
    <w:rsid w:val="004717DF"/>
    <w:rsid w:val="004718DF"/>
    <w:rsid w:val="004725A4"/>
    <w:rsid w:val="00473B0B"/>
    <w:rsid w:val="00474353"/>
    <w:rsid w:val="00474BC1"/>
    <w:rsid w:val="00475FBA"/>
    <w:rsid w:val="00476375"/>
    <w:rsid w:val="004773DA"/>
    <w:rsid w:val="00477B9F"/>
    <w:rsid w:val="00481CAC"/>
    <w:rsid w:val="00481E3F"/>
    <w:rsid w:val="00481FB2"/>
    <w:rsid w:val="00481FDC"/>
    <w:rsid w:val="00482EDC"/>
    <w:rsid w:val="0048344E"/>
    <w:rsid w:val="004837DD"/>
    <w:rsid w:val="0048388B"/>
    <w:rsid w:val="00486B84"/>
    <w:rsid w:val="00487330"/>
    <w:rsid w:val="00487C55"/>
    <w:rsid w:val="00490612"/>
    <w:rsid w:val="004906C7"/>
    <w:rsid w:val="00490B68"/>
    <w:rsid w:val="00490B76"/>
    <w:rsid w:val="004911F0"/>
    <w:rsid w:val="00491A59"/>
    <w:rsid w:val="004925A0"/>
    <w:rsid w:val="00492BF0"/>
    <w:rsid w:val="0049387D"/>
    <w:rsid w:val="004942BE"/>
    <w:rsid w:val="004943EC"/>
    <w:rsid w:val="004956CB"/>
    <w:rsid w:val="0049589E"/>
    <w:rsid w:val="00495ECC"/>
    <w:rsid w:val="00496380"/>
    <w:rsid w:val="00497377"/>
    <w:rsid w:val="004977E6"/>
    <w:rsid w:val="004A04EB"/>
    <w:rsid w:val="004A06B0"/>
    <w:rsid w:val="004A0C1D"/>
    <w:rsid w:val="004A157C"/>
    <w:rsid w:val="004A1B7F"/>
    <w:rsid w:val="004A2A3B"/>
    <w:rsid w:val="004A3DF3"/>
    <w:rsid w:val="004A4959"/>
    <w:rsid w:val="004A6202"/>
    <w:rsid w:val="004A6D44"/>
    <w:rsid w:val="004A6D5F"/>
    <w:rsid w:val="004A6D96"/>
    <w:rsid w:val="004A7F75"/>
    <w:rsid w:val="004B0575"/>
    <w:rsid w:val="004B3C3A"/>
    <w:rsid w:val="004B48B1"/>
    <w:rsid w:val="004B55AC"/>
    <w:rsid w:val="004B5883"/>
    <w:rsid w:val="004B6D29"/>
    <w:rsid w:val="004B7419"/>
    <w:rsid w:val="004C037C"/>
    <w:rsid w:val="004C0F34"/>
    <w:rsid w:val="004C1C49"/>
    <w:rsid w:val="004C220E"/>
    <w:rsid w:val="004C2704"/>
    <w:rsid w:val="004C3235"/>
    <w:rsid w:val="004C354A"/>
    <w:rsid w:val="004C3D54"/>
    <w:rsid w:val="004C42CB"/>
    <w:rsid w:val="004C5AEC"/>
    <w:rsid w:val="004C5B20"/>
    <w:rsid w:val="004C5FA8"/>
    <w:rsid w:val="004C693A"/>
    <w:rsid w:val="004C7A76"/>
    <w:rsid w:val="004D0678"/>
    <w:rsid w:val="004D076F"/>
    <w:rsid w:val="004D2B90"/>
    <w:rsid w:val="004D350B"/>
    <w:rsid w:val="004D3A41"/>
    <w:rsid w:val="004D3DF8"/>
    <w:rsid w:val="004D3FD7"/>
    <w:rsid w:val="004D4032"/>
    <w:rsid w:val="004D4080"/>
    <w:rsid w:val="004D5995"/>
    <w:rsid w:val="004D5A28"/>
    <w:rsid w:val="004D5D17"/>
    <w:rsid w:val="004D5E86"/>
    <w:rsid w:val="004D6BA8"/>
    <w:rsid w:val="004D6F88"/>
    <w:rsid w:val="004D7350"/>
    <w:rsid w:val="004D7988"/>
    <w:rsid w:val="004D7CBF"/>
    <w:rsid w:val="004E0067"/>
    <w:rsid w:val="004E0874"/>
    <w:rsid w:val="004E0A68"/>
    <w:rsid w:val="004E0A93"/>
    <w:rsid w:val="004E0E3A"/>
    <w:rsid w:val="004E0E8A"/>
    <w:rsid w:val="004E1636"/>
    <w:rsid w:val="004E20B0"/>
    <w:rsid w:val="004E2644"/>
    <w:rsid w:val="004E2668"/>
    <w:rsid w:val="004E2B71"/>
    <w:rsid w:val="004E2F22"/>
    <w:rsid w:val="004E3423"/>
    <w:rsid w:val="004E36F9"/>
    <w:rsid w:val="004E433C"/>
    <w:rsid w:val="004E4B77"/>
    <w:rsid w:val="004E4CBB"/>
    <w:rsid w:val="004E557A"/>
    <w:rsid w:val="004E5907"/>
    <w:rsid w:val="004E6B09"/>
    <w:rsid w:val="004E782D"/>
    <w:rsid w:val="004E7936"/>
    <w:rsid w:val="004E7EF7"/>
    <w:rsid w:val="004F0DAA"/>
    <w:rsid w:val="004F135E"/>
    <w:rsid w:val="004F1751"/>
    <w:rsid w:val="004F24D0"/>
    <w:rsid w:val="004F3898"/>
    <w:rsid w:val="004F4B2C"/>
    <w:rsid w:val="004F5C4D"/>
    <w:rsid w:val="004F71F1"/>
    <w:rsid w:val="005000C8"/>
    <w:rsid w:val="0050056A"/>
    <w:rsid w:val="00500D36"/>
    <w:rsid w:val="00501661"/>
    <w:rsid w:val="00501759"/>
    <w:rsid w:val="0050193F"/>
    <w:rsid w:val="00501BAD"/>
    <w:rsid w:val="005025C4"/>
    <w:rsid w:val="005028B7"/>
    <w:rsid w:val="005031B2"/>
    <w:rsid w:val="005035CD"/>
    <w:rsid w:val="005040AF"/>
    <w:rsid w:val="005043AF"/>
    <w:rsid w:val="00504FED"/>
    <w:rsid w:val="0050582B"/>
    <w:rsid w:val="00505A72"/>
    <w:rsid w:val="00505B39"/>
    <w:rsid w:val="0050674F"/>
    <w:rsid w:val="00511727"/>
    <w:rsid w:val="00511747"/>
    <w:rsid w:val="00513EBF"/>
    <w:rsid w:val="0051437E"/>
    <w:rsid w:val="0051517C"/>
    <w:rsid w:val="00515231"/>
    <w:rsid w:val="00515C56"/>
    <w:rsid w:val="005161F9"/>
    <w:rsid w:val="005167F5"/>
    <w:rsid w:val="00516F41"/>
    <w:rsid w:val="0051709F"/>
    <w:rsid w:val="0051734A"/>
    <w:rsid w:val="00520E60"/>
    <w:rsid w:val="005220F8"/>
    <w:rsid w:val="00522D91"/>
    <w:rsid w:val="00523458"/>
    <w:rsid w:val="00523624"/>
    <w:rsid w:val="00523E70"/>
    <w:rsid w:val="0052402D"/>
    <w:rsid w:val="00524628"/>
    <w:rsid w:val="00525AA1"/>
    <w:rsid w:val="0052668E"/>
    <w:rsid w:val="005276BF"/>
    <w:rsid w:val="00530C8E"/>
    <w:rsid w:val="00532140"/>
    <w:rsid w:val="00532C8C"/>
    <w:rsid w:val="00532D2B"/>
    <w:rsid w:val="00533A6F"/>
    <w:rsid w:val="00534927"/>
    <w:rsid w:val="00535596"/>
    <w:rsid w:val="005355E8"/>
    <w:rsid w:val="0053583D"/>
    <w:rsid w:val="00536D68"/>
    <w:rsid w:val="00536DE4"/>
    <w:rsid w:val="00537883"/>
    <w:rsid w:val="00537CF5"/>
    <w:rsid w:val="00537E14"/>
    <w:rsid w:val="005400F5"/>
    <w:rsid w:val="00540383"/>
    <w:rsid w:val="0054042E"/>
    <w:rsid w:val="00540A14"/>
    <w:rsid w:val="00540DFC"/>
    <w:rsid w:val="005412EC"/>
    <w:rsid w:val="00541456"/>
    <w:rsid w:val="005422A3"/>
    <w:rsid w:val="005425AA"/>
    <w:rsid w:val="00542B4F"/>
    <w:rsid w:val="00542C7D"/>
    <w:rsid w:val="00542DBD"/>
    <w:rsid w:val="005433D0"/>
    <w:rsid w:val="005444A3"/>
    <w:rsid w:val="00544CB1"/>
    <w:rsid w:val="0054592C"/>
    <w:rsid w:val="00546BCE"/>
    <w:rsid w:val="00547050"/>
    <w:rsid w:val="00547378"/>
    <w:rsid w:val="0054739D"/>
    <w:rsid w:val="005500C5"/>
    <w:rsid w:val="00550259"/>
    <w:rsid w:val="00550861"/>
    <w:rsid w:val="0055096B"/>
    <w:rsid w:val="00551B0F"/>
    <w:rsid w:val="00551BED"/>
    <w:rsid w:val="005521ED"/>
    <w:rsid w:val="00552425"/>
    <w:rsid w:val="00553148"/>
    <w:rsid w:val="00553507"/>
    <w:rsid w:val="005542F6"/>
    <w:rsid w:val="00554D3F"/>
    <w:rsid w:val="00555C16"/>
    <w:rsid w:val="005562E0"/>
    <w:rsid w:val="0055654C"/>
    <w:rsid w:val="00556DDB"/>
    <w:rsid w:val="00557690"/>
    <w:rsid w:val="005604A4"/>
    <w:rsid w:val="005609D7"/>
    <w:rsid w:val="00560E4F"/>
    <w:rsid w:val="00561E4B"/>
    <w:rsid w:val="005635E6"/>
    <w:rsid w:val="00565711"/>
    <w:rsid w:val="00565729"/>
    <w:rsid w:val="005660CD"/>
    <w:rsid w:val="00566270"/>
    <w:rsid w:val="00567192"/>
    <w:rsid w:val="00567875"/>
    <w:rsid w:val="0057011C"/>
    <w:rsid w:val="00570CC7"/>
    <w:rsid w:val="005712AE"/>
    <w:rsid w:val="005724A0"/>
    <w:rsid w:val="00572FD2"/>
    <w:rsid w:val="00573244"/>
    <w:rsid w:val="00573A35"/>
    <w:rsid w:val="00573AFD"/>
    <w:rsid w:val="00573CEF"/>
    <w:rsid w:val="00573FE6"/>
    <w:rsid w:val="005749E5"/>
    <w:rsid w:val="00576332"/>
    <w:rsid w:val="005765C8"/>
    <w:rsid w:val="00576962"/>
    <w:rsid w:val="00577DB0"/>
    <w:rsid w:val="00580168"/>
    <w:rsid w:val="005804B2"/>
    <w:rsid w:val="0058158C"/>
    <w:rsid w:val="0058181C"/>
    <w:rsid w:val="0058198B"/>
    <w:rsid w:val="00581EA1"/>
    <w:rsid w:val="00582C54"/>
    <w:rsid w:val="00583882"/>
    <w:rsid w:val="00583FBE"/>
    <w:rsid w:val="00584017"/>
    <w:rsid w:val="00584941"/>
    <w:rsid w:val="00584D3B"/>
    <w:rsid w:val="00584EC3"/>
    <w:rsid w:val="005857EA"/>
    <w:rsid w:val="00585BE6"/>
    <w:rsid w:val="00586799"/>
    <w:rsid w:val="00586A46"/>
    <w:rsid w:val="00586C40"/>
    <w:rsid w:val="00586E2B"/>
    <w:rsid w:val="00587309"/>
    <w:rsid w:val="005876F4"/>
    <w:rsid w:val="00591237"/>
    <w:rsid w:val="00591586"/>
    <w:rsid w:val="00591696"/>
    <w:rsid w:val="00591958"/>
    <w:rsid w:val="00591BDF"/>
    <w:rsid w:val="00594107"/>
    <w:rsid w:val="00594E37"/>
    <w:rsid w:val="00595A45"/>
    <w:rsid w:val="00596128"/>
    <w:rsid w:val="005962BD"/>
    <w:rsid w:val="00596ACE"/>
    <w:rsid w:val="00596E80"/>
    <w:rsid w:val="00597190"/>
    <w:rsid w:val="005971B1"/>
    <w:rsid w:val="00597B3A"/>
    <w:rsid w:val="00597E13"/>
    <w:rsid w:val="005A0A67"/>
    <w:rsid w:val="005A1B58"/>
    <w:rsid w:val="005A29E4"/>
    <w:rsid w:val="005A2FC2"/>
    <w:rsid w:val="005A344D"/>
    <w:rsid w:val="005A3D6A"/>
    <w:rsid w:val="005A4200"/>
    <w:rsid w:val="005A45E4"/>
    <w:rsid w:val="005A48F2"/>
    <w:rsid w:val="005A5666"/>
    <w:rsid w:val="005A5B3C"/>
    <w:rsid w:val="005A5E96"/>
    <w:rsid w:val="005A5F83"/>
    <w:rsid w:val="005A60E4"/>
    <w:rsid w:val="005A62AC"/>
    <w:rsid w:val="005A6786"/>
    <w:rsid w:val="005A6E97"/>
    <w:rsid w:val="005A6F8F"/>
    <w:rsid w:val="005A75EB"/>
    <w:rsid w:val="005A7863"/>
    <w:rsid w:val="005A7F38"/>
    <w:rsid w:val="005B0BB2"/>
    <w:rsid w:val="005B101B"/>
    <w:rsid w:val="005B3624"/>
    <w:rsid w:val="005B4014"/>
    <w:rsid w:val="005B411D"/>
    <w:rsid w:val="005B4EE5"/>
    <w:rsid w:val="005B4FB7"/>
    <w:rsid w:val="005B52D0"/>
    <w:rsid w:val="005B5558"/>
    <w:rsid w:val="005B55EE"/>
    <w:rsid w:val="005B5BB3"/>
    <w:rsid w:val="005B6352"/>
    <w:rsid w:val="005B7220"/>
    <w:rsid w:val="005B745C"/>
    <w:rsid w:val="005B785B"/>
    <w:rsid w:val="005C170F"/>
    <w:rsid w:val="005C1D60"/>
    <w:rsid w:val="005C2949"/>
    <w:rsid w:val="005C29F1"/>
    <w:rsid w:val="005C43A5"/>
    <w:rsid w:val="005C486D"/>
    <w:rsid w:val="005C4AF7"/>
    <w:rsid w:val="005C52C7"/>
    <w:rsid w:val="005C533E"/>
    <w:rsid w:val="005C5386"/>
    <w:rsid w:val="005C6027"/>
    <w:rsid w:val="005C6409"/>
    <w:rsid w:val="005C6E47"/>
    <w:rsid w:val="005C71A9"/>
    <w:rsid w:val="005C7612"/>
    <w:rsid w:val="005C79E7"/>
    <w:rsid w:val="005C7E87"/>
    <w:rsid w:val="005C7FF5"/>
    <w:rsid w:val="005D00A0"/>
    <w:rsid w:val="005D07EA"/>
    <w:rsid w:val="005D12CE"/>
    <w:rsid w:val="005D1349"/>
    <w:rsid w:val="005D2669"/>
    <w:rsid w:val="005D3889"/>
    <w:rsid w:val="005D3987"/>
    <w:rsid w:val="005D4B20"/>
    <w:rsid w:val="005D5AEB"/>
    <w:rsid w:val="005D781E"/>
    <w:rsid w:val="005E1BE6"/>
    <w:rsid w:val="005E385C"/>
    <w:rsid w:val="005E3949"/>
    <w:rsid w:val="005E4846"/>
    <w:rsid w:val="005E4A9A"/>
    <w:rsid w:val="005E54CF"/>
    <w:rsid w:val="005E786F"/>
    <w:rsid w:val="005E7D0E"/>
    <w:rsid w:val="005F03D8"/>
    <w:rsid w:val="005F0555"/>
    <w:rsid w:val="005F1920"/>
    <w:rsid w:val="005F19C2"/>
    <w:rsid w:val="005F2307"/>
    <w:rsid w:val="005F35A8"/>
    <w:rsid w:val="005F4CD8"/>
    <w:rsid w:val="005F5126"/>
    <w:rsid w:val="005F51F7"/>
    <w:rsid w:val="005F59DD"/>
    <w:rsid w:val="005F5F92"/>
    <w:rsid w:val="005F614A"/>
    <w:rsid w:val="005F6234"/>
    <w:rsid w:val="005F6357"/>
    <w:rsid w:val="005F6583"/>
    <w:rsid w:val="005F6617"/>
    <w:rsid w:val="005F686E"/>
    <w:rsid w:val="005F7876"/>
    <w:rsid w:val="005F7A1C"/>
    <w:rsid w:val="005F7A29"/>
    <w:rsid w:val="006004D1"/>
    <w:rsid w:val="006011FF"/>
    <w:rsid w:val="00601D9F"/>
    <w:rsid w:val="00602279"/>
    <w:rsid w:val="0060289C"/>
    <w:rsid w:val="00602B40"/>
    <w:rsid w:val="00603157"/>
    <w:rsid w:val="00604219"/>
    <w:rsid w:val="00605BC5"/>
    <w:rsid w:val="00605D41"/>
    <w:rsid w:val="00606266"/>
    <w:rsid w:val="00606634"/>
    <w:rsid w:val="00606999"/>
    <w:rsid w:val="00606A80"/>
    <w:rsid w:val="00606D41"/>
    <w:rsid w:val="006071B4"/>
    <w:rsid w:val="006075E2"/>
    <w:rsid w:val="00607625"/>
    <w:rsid w:val="006102D7"/>
    <w:rsid w:val="00610FBA"/>
    <w:rsid w:val="00611044"/>
    <w:rsid w:val="00611549"/>
    <w:rsid w:val="00611FF3"/>
    <w:rsid w:val="006130A8"/>
    <w:rsid w:val="0061370A"/>
    <w:rsid w:val="00613D1F"/>
    <w:rsid w:val="00614309"/>
    <w:rsid w:val="00614796"/>
    <w:rsid w:val="00614AD5"/>
    <w:rsid w:val="0061544F"/>
    <w:rsid w:val="00615860"/>
    <w:rsid w:val="00616CC7"/>
    <w:rsid w:val="00617232"/>
    <w:rsid w:val="006174A2"/>
    <w:rsid w:val="00617AB3"/>
    <w:rsid w:val="00617AF7"/>
    <w:rsid w:val="00620EDE"/>
    <w:rsid w:val="00620FD6"/>
    <w:rsid w:val="0062227A"/>
    <w:rsid w:val="006229A9"/>
    <w:rsid w:val="0062375F"/>
    <w:rsid w:val="00623B74"/>
    <w:rsid w:val="00624639"/>
    <w:rsid w:val="0062486D"/>
    <w:rsid w:val="00624BE7"/>
    <w:rsid w:val="00625284"/>
    <w:rsid w:val="00625723"/>
    <w:rsid w:val="00626C2F"/>
    <w:rsid w:val="00627B5A"/>
    <w:rsid w:val="00630A36"/>
    <w:rsid w:val="00631350"/>
    <w:rsid w:val="00631AFE"/>
    <w:rsid w:val="00631BC0"/>
    <w:rsid w:val="0063286A"/>
    <w:rsid w:val="00632DC4"/>
    <w:rsid w:val="00633413"/>
    <w:rsid w:val="0063341F"/>
    <w:rsid w:val="00634C49"/>
    <w:rsid w:val="00634DB7"/>
    <w:rsid w:val="00635E83"/>
    <w:rsid w:val="00636768"/>
    <w:rsid w:val="0063709B"/>
    <w:rsid w:val="00637527"/>
    <w:rsid w:val="006404DC"/>
    <w:rsid w:val="006405E1"/>
    <w:rsid w:val="00640682"/>
    <w:rsid w:val="00640E8A"/>
    <w:rsid w:val="006418B1"/>
    <w:rsid w:val="00641C34"/>
    <w:rsid w:val="00642349"/>
    <w:rsid w:val="00643939"/>
    <w:rsid w:val="006439F1"/>
    <w:rsid w:val="00643D39"/>
    <w:rsid w:val="006448DE"/>
    <w:rsid w:val="00644D5B"/>
    <w:rsid w:val="00645F74"/>
    <w:rsid w:val="006460F1"/>
    <w:rsid w:val="00646665"/>
    <w:rsid w:val="00646CC9"/>
    <w:rsid w:val="00646D8F"/>
    <w:rsid w:val="00646DCB"/>
    <w:rsid w:val="006472BA"/>
    <w:rsid w:val="0064778C"/>
    <w:rsid w:val="00647A1A"/>
    <w:rsid w:val="00647C15"/>
    <w:rsid w:val="0065055D"/>
    <w:rsid w:val="006506E8"/>
    <w:rsid w:val="00651064"/>
    <w:rsid w:val="00651388"/>
    <w:rsid w:val="006514FF"/>
    <w:rsid w:val="006515AB"/>
    <w:rsid w:val="00651AE7"/>
    <w:rsid w:val="00651B0E"/>
    <w:rsid w:val="00652516"/>
    <w:rsid w:val="00652729"/>
    <w:rsid w:val="00652E26"/>
    <w:rsid w:val="00652FFE"/>
    <w:rsid w:val="006543F7"/>
    <w:rsid w:val="0065460F"/>
    <w:rsid w:val="00654C09"/>
    <w:rsid w:val="00657025"/>
    <w:rsid w:val="0065715B"/>
    <w:rsid w:val="006572EE"/>
    <w:rsid w:val="006574BE"/>
    <w:rsid w:val="0066034E"/>
    <w:rsid w:val="0066080F"/>
    <w:rsid w:val="00660857"/>
    <w:rsid w:val="00660BA5"/>
    <w:rsid w:val="00661549"/>
    <w:rsid w:val="006627DC"/>
    <w:rsid w:val="0066299A"/>
    <w:rsid w:val="00662B51"/>
    <w:rsid w:val="00662E4B"/>
    <w:rsid w:val="006632A8"/>
    <w:rsid w:val="0066400A"/>
    <w:rsid w:val="00664424"/>
    <w:rsid w:val="00664C29"/>
    <w:rsid w:val="00666496"/>
    <w:rsid w:val="006670C7"/>
    <w:rsid w:val="006671C1"/>
    <w:rsid w:val="006672BD"/>
    <w:rsid w:val="006677BF"/>
    <w:rsid w:val="0067108C"/>
    <w:rsid w:val="00671B9F"/>
    <w:rsid w:val="00671FBA"/>
    <w:rsid w:val="0067323B"/>
    <w:rsid w:val="00673D5A"/>
    <w:rsid w:val="00673F80"/>
    <w:rsid w:val="00674402"/>
    <w:rsid w:val="00677482"/>
    <w:rsid w:val="00680535"/>
    <w:rsid w:val="00680775"/>
    <w:rsid w:val="006807A6"/>
    <w:rsid w:val="00681F5F"/>
    <w:rsid w:val="00682BBB"/>
    <w:rsid w:val="006831E8"/>
    <w:rsid w:val="00684620"/>
    <w:rsid w:val="0068516F"/>
    <w:rsid w:val="006857CC"/>
    <w:rsid w:val="006864A6"/>
    <w:rsid w:val="006866AF"/>
    <w:rsid w:val="00686A60"/>
    <w:rsid w:val="0068722E"/>
    <w:rsid w:val="006873CC"/>
    <w:rsid w:val="006876C9"/>
    <w:rsid w:val="0068797E"/>
    <w:rsid w:val="006879AF"/>
    <w:rsid w:val="00687EB2"/>
    <w:rsid w:val="006901A0"/>
    <w:rsid w:val="00691810"/>
    <w:rsid w:val="00692763"/>
    <w:rsid w:val="006937AA"/>
    <w:rsid w:val="00693D86"/>
    <w:rsid w:val="0069400F"/>
    <w:rsid w:val="00695A2F"/>
    <w:rsid w:val="006963D5"/>
    <w:rsid w:val="006963E9"/>
    <w:rsid w:val="006966DE"/>
    <w:rsid w:val="00696A1E"/>
    <w:rsid w:val="006978C0"/>
    <w:rsid w:val="00697C0E"/>
    <w:rsid w:val="00697E11"/>
    <w:rsid w:val="006A1E84"/>
    <w:rsid w:val="006A3E74"/>
    <w:rsid w:val="006A3F60"/>
    <w:rsid w:val="006A5053"/>
    <w:rsid w:val="006A5B31"/>
    <w:rsid w:val="006A752A"/>
    <w:rsid w:val="006A7AE1"/>
    <w:rsid w:val="006B0C8C"/>
    <w:rsid w:val="006B107A"/>
    <w:rsid w:val="006B1D1F"/>
    <w:rsid w:val="006B2039"/>
    <w:rsid w:val="006B4069"/>
    <w:rsid w:val="006B4337"/>
    <w:rsid w:val="006B4F4E"/>
    <w:rsid w:val="006B5704"/>
    <w:rsid w:val="006B57F9"/>
    <w:rsid w:val="006B606E"/>
    <w:rsid w:val="006B6139"/>
    <w:rsid w:val="006B62EC"/>
    <w:rsid w:val="006B7C58"/>
    <w:rsid w:val="006C091B"/>
    <w:rsid w:val="006C0A48"/>
    <w:rsid w:val="006C162F"/>
    <w:rsid w:val="006C1FC1"/>
    <w:rsid w:val="006C2CE2"/>
    <w:rsid w:val="006C385D"/>
    <w:rsid w:val="006C390F"/>
    <w:rsid w:val="006C3B31"/>
    <w:rsid w:val="006C3D01"/>
    <w:rsid w:val="006C5267"/>
    <w:rsid w:val="006C634C"/>
    <w:rsid w:val="006D142F"/>
    <w:rsid w:val="006D1810"/>
    <w:rsid w:val="006D19D1"/>
    <w:rsid w:val="006D1AA4"/>
    <w:rsid w:val="006D1C53"/>
    <w:rsid w:val="006D1CBD"/>
    <w:rsid w:val="006D2454"/>
    <w:rsid w:val="006D3351"/>
    <w:rsid w:val="006D3B2E"/>
    <w:rsid w:val="006D4018"/>
    <w:rsid w:val="006D432C"/>
    <w:rsid w:val="006D4AEF"/>
    <w:rsid w:val="006D4E99"/>
    <w:rsid w:val="006D5BB7"/>
    <w:rsid w:val="006D5E2E"/>
    <w:rsid w:val="006D6002"/>
    <w:rsid w:val="006D61D6"/>
    <w:rsid w:val="006D6538"/>
    <w:rsid w:val="006D6A22"/>
    <w:rsid w:val="006D71DC"/>
    <w:rsid w:val="006D7EA9"/>
    <w:rsid w:val="006E0026"/>
    <w:rsid w:val="006E0759"/>
    <w:rsid w:val="006E129D"/>
    <w:rsid w:val="006E16BA"/>
    <w:rsid w:val="006E29F8"/>
    <w:rsid w:val="006E2B7E"/>
    <w:rsid w:val="006E2DB3"/>
    <w:rsid w:val="006E3743"/>
    <w:rsid w:val="006E3BB1"/>
    <w:rsid w:val="006E435C"/>
    <w:rsid w:val="006E4460"/>
    <w:rsid w:val="006E453F"/>
    <w:rsid w:val="006E48AD"/>
    <w:rsid w:val="006E4DB2"/>
    <w:rsid w:val="006E6948"/>
    <w:rsid w:val="006F0136"/>
    <w:rsid w:val="006F04CC"/>
    <w:rsid w:val="006F07DD"/>
    <w:rsid w:val="006F0A5B"/>
    <w:rsid w:val="006F3251"/>
    <w:rsid w:val="006F33DF"/>
    <w:rsid w:val="006F42EB"/>
    <w:rsid w:val="006F43C2"/>
    <w:rsid w:val="006F54C0"/>
    <w:rsid w:val="006F58BC"/>
    <w:rsid w:val="006F5FEB"/>
    <w:rsid w:val="006F63DB"/>
    <w:rsid w:val="006F64C2"/>
    <w:rsid w:val="006F74A9"/>
    <w:rsid w:val="006F766E"/>
    <w:rsid w:val="00700047"/>
    <w:rsid w:val="007017DB"/>
    <w:rsid w:val="00702CB2"/>
    <w:rsid w:val="0070355A"/>
    <w:rsid w:val="00703988"/>
    <w:rsid w:val="00704493"/>
    <w:rsid w:val="007051F8"/>
    <w:rsid w:val="00705383"/>
    <w:rsid w:val="00707AE4"/>
    <w:rsid w:val="00707D31"/>
    <w:rsid w:val="00710CB8"/>
    <w:rsid w:val="007111F5"/>
    <w:rsid w:val="007118F5"/>
    <w:rsid w:val="00711A36"/>
    <w:rsid w:val="007121B3"/>
    <w:rsid w:val="0071345A"/>
    <w:rsid w:val="0071348C"/>
    <w:rsid w:val="0071349B"/>
    <w:rsid w:val="0071357A"/>
    <w:rsid w:val="00713B2B"/>
    <w:rsid w:val="00713FB0"/>
    <w:rsid w:val="007145A6"/>
    <w:rsid w:val="00714636"/>
    <w:rsid w:val="00716DB4"/>
    <w:rsid w:val="00716F91"/>
    <w:rsid w:val="0071726F"/>
    <w:rsid w:val="007172BB"/>
    <w:rsid w:val="00721617"/>
    <w:rsid w:val="007217DF"/>
    <w:rsid w:val="00722978"/>
    <w:rsid w:val="00722E6F"/>
    <w:rsid w:val="00723DCD"/>
    <w:rsid w:val="007245F0"/>
    <w:rsid w:val="007248F4"/>
    <w:rsid w:val="00724BE5"/>
    <w:rsid w:val="007256A9"/>
    <w:rsid w:val="00727591"/>
    <w:rsid w:val="007276C0"/>
    <w:rsid w:val="00730B54"/>
    <w:rsid w:val="00730FDE"/>
    <w:rsid w:val="00732894"/>
    <w:rsid w:val="00732C60"/>
    <w:rsid w:val="00733069"/>
    <w:rsid w:val="0073342F"/>
    <w:rsid w:val="00734738"/>
    <w:rsid w:val="00735F63"/>
    <w:rsid w:val="00736068"/>
    <w:rsid w:val="007368AF"/>
    <w:rsid w:val="00736AD4"/>
    <w:rsid w:val="00737EF1"/>
    <w:rsid w:val="00741097"/>
    <w:rsid w:val="00741895"/>
    <w:rsid w:val="00741E9E"/>
    <w:rsid w:val="00742A92"/>
    <w:rsid w:val="00742AB8"/>
    <w:rsid w:val="00742E0B"/>
    <w:rsid w:val="007430EB"/>
    <w:rsid w:val="0074372E"/>
    <w:rsid w:val="007440B9"/>
    <w:rsid w:val="007449FD"/>
    <w:rsid w:val="00744CE1"/>
    <w:rsid w:val="007451AC"/>
    <w:rsid w:val="0074552D"/>
    <w:rsid w:val="007457D4"/>
    <w:rsid w:val="00745DAE"/>
    <w:rsid w:val="00745F56"/>
    <w:rsid w:val="00746762"/>
    <w:rsid w:val="00747AF1"/>
    <w:rsid w:val="00750F7F"/>
    <w:rsid w:val="00751244"/>
    <w:rsid w:val="007519EB"/>
    <w:rsid w:val="00752DCB"/>
    <w:rsid w:val="00752EFD"/>
    <w:rsid w:val="0075333F"/>
    <w:rsid w:val="00754DAA"/>
    <w:rsid w:val="007554D9"/>
    <w:rsid w:val="007555F1"/>
    <w:rsid w:val="0075589E"/>
    <w:rsid w:val="007566E3"/>
    <w:rsid w:val="00756A5F"/>
    <w:rsid w:val="00756EBE"/>
    <w:rsid w:val="0075756E"/>
    <w:rsid w:val="0075762E"/>
    <w:rsid w:val="0075792D"/>
    <w:rsid w:val="00757AF0"/>
    <w:rsid w:val="0076041C"/>
    <w:rsid w:val="007610C3"/>
    <w:rsid w:val="007612C6"/>
    <w:rsid w:val="00762BEC"/>
    <w:rsid w:val="007631A8"/>
    <w:rsid w:val="007636D2"/>
    <w:rsid w:val="00763D4F"/>
    <w:rsid w:val="00764741"/>
    <w:rsid w:val="00766386"/>
    <w:rsid w:val="00767778"/>
    <w:rsid w:val="0077013F"/>
    <w:rsid w:val="00770A8F"/>
    <w:rsid w:val="007711F6"/>
    <w:rsid w:val="00771476"/>
    <w:rsid w:val="00771BD2"/>
    <w:rsid w:val="007723F2"/>
    <w:rsid w:val="007724C5"/>
    <w:rsid w:val="0077259D"/>
    <w:rsid w:val="0077391A"/>
    <w:rsid w:val="00773CB5"/>
    <w:rsid w:val="00774653"/>
    <w:rsid w:val="007751EC"/>
    <w:rsid w:val="007752FD"/>
    <w:rsid w:val="00775957"/>
    <w:rsid w:val="00775C50"/>
    <w:rsid w:val="00775D88"/>
    <w:rsid w:val="00777308"/>
    <w:rsid w:val="00777579"/>
    <w:rsid w:val="00777BE6"/>
    <w:rsid w:val="00777D2B"/>
    <w:rsid w:val="007803FB"/>
    <w:rsid w:val="0078057E"/>
    <w:rsid w:val="00781263"/>
    <w:rsid w:val="00781902"/>
    <w:rsid w:val="00782438"/>
    <w:rsid w:val="00782AA2"/>
    <w:rsid w:val="00783242"/>
    <w:rsid w:val="00783BFD"/>
    <w:rsid w:val="00784737"/>
    <w:rsid w:val="00784D93"/>
    <w:rsid w:val="00786097"/>
    <w:rsid w:val="00786BC9"/>
    <w:rsid w:val="00786F17"/>
    <w:rsid w:val="00787A26"/>
    <w:rsid w:val="00790064"/>
    <w:rsid w:val="007900F0"/>
    <w:rsid w:val="00790992"/>
    <w:rsid w:val="007911CC"/>
    <w:rsid w:val="007916D3"/>
    <w:rsid w:val="00791751"/>
    <w:rsid w:val="00791870"/>
    <w:rsid w:val="00791ED9"/>
    <w:rsid w:val="00792371"/>
    <w:rsid w:val="0079254D"/>
    <w:rsid w:val="00793AD9"/>
    <w:rsid w:val="00793EFF"/>
    <w:rsid w:val="00794A68"/>
    <w:rsid w:val="00794DDE"/>
    <w:rsid w:val="007955E0"/>
    <w:rsid w:val="00796026"/>
    <w:rsid w:val="0079622F"/>
    <w:rsid w:val="007966A5"/>
    <w:rsid w:val="007967D8"/>
    <w:rsid w:val="00796DE4"/>
    <w:rsid w:val="007A1872"/>
    <w:rsid w:val="007A20E6"/>
    <w:rsid w:val="007A231C"/>
    <w:rsid w:val="007A260F"/>
    <w:rsid w:val="007A272F"/>
    <w:rsid w:val="007A404D"/>
    <w:rsid w:val="007A429E"/>
    <w:rsid w:val="007A487D"/>
    <w:rsid w:val="007A4A94"/>
    <w:rsid w:val="007A4D6C"/>
    <w:rsid w:val="007A55AB"/>
    <w:rsid w:val="007A5C9A"/>
    <w:rsid w:val="007A6554"/>
    <w:rsid w:val="007A6848"/>
    <w:rsid w:val="007A6A78"/>
    <w:rsid w:val="007A7A3D"/>
    <w:rsid w:val="007A7A4D"/>
    <w:rsid w:val="007B0524"/>
    <w:rsid w:val="007B087D"/>
    <w:rsid w:val="007B0C7D"/>
    <w:rsid w:val="007B1359"/>
    <w:rsid w:val="007B2336"/>
    <w:rsid w:val="007B23C1"/>
    <w:rsid w:val="007B2719"/>
    <w:rsid w:val="007B3288"/>
    <w:rsid w:val="007B3966"/>
    <w:rsid w:val="007B479E"/>
    <w:rsid w:val="007B4915"/>
    <w:rsid w:val="007B4A5B"/>
    <w:rsid w:val="007B4D72"/>
    <w:rsid w:val="007B6163"/>
    <w:rsid w:val="007B6169"/>
    <w:rsid w:val="007C092B"/>
    <w:rsid w:val="007C168B"/>
    <w:rsid w:val="007C2767"/>
    <w:rsid w:val="007C2DB5"/>
    <w:rsid w:val="007C4135"/>
    <w:rsid w:val="007C419B"/>
    <w:rsid w:val="007C560D"/>
    <w:rsid w:val="007C5A11"/>
    <w:rsid w:val="007C63E4"/>
    <w:rsid w:val="007C65D0"/>
    <w:rsid w:val="007C6AB7"/>
    <w:rsid w:val="007C6CBD"/>
    <w:rsid w:val="007C7EB5"/>
    <w:rsid w:val="007D051D"/>
    <w:rsid w:val="007D0A67"/>
    <w:rsid w:val="007D0AC4"/>
    <w:rsid w:val="007D0E1D"/>
    <w:rsid w:val="007D1703"/>
    <w:rsid w:val="007D17F8"/>
    <w:rsid w:val="007D19E8"/>
    <w:rsid w:val="007D1E6B"/>
    <w:rsid w:val="007D212F"/>
    <w:rsid w:val="007D2640"/>
    <w:rsid w:val="007D28E2"/>
    <w:rsid w:val="007D2E6A"/>
    <w:rsid w:val="007D2F9A"/>
    <w:rsid w:val="007D4C83"/>
    <w:rsid w:val="007D56B4"/>
    <w:rsid w:val="007D5A04"/>
    <w:rsid w:val="007D5A75"/>
    <w:rsid w:val="007D5FFA"/>
    <w:rsid w:val="007D6621"/>
    <w:rsid w:val="007D689A"/>
    <w:rsid w:val="007D73EA"/>
    <w:rsid w:val="007D7652"/>
    <w:rsid w:val="007D7865"/>
    <w:rsid w:val="007E01B5"/>
    <w:rsid w:val="007E0419"/>
    <w:rsid w:val="007E159E"/>
    <w:rsid w:val="007E17DB"/>
    <w:rsid w:val="007E2793"/>
    <w:rsid w:val="007E2A91"/>
    <w:rsid w:val="007E4582"/>
    <w:rsid w:val="007E45A9"/>
    <w:rsid w:val="007E48FB"/>
    <w:rsid w:val="007E4C49"/>
    <w:rsid w:val="007E5031"/>
    <w:rsid w:val="007E5309"/>
    <w:rsid w:val="007E627C"/>
    <w:rsid w:val="007E6582"/>
    <w:rsid w:val="007E799D"/>
    <w:rsid w:val="007E7A96"/>
    <w:rsid w:val="007F066F"/>
    <w:rsid w:val="007F0DB4"/>
    <w:rsid w:val="007F1243"/>
    <w:rsid w:val="007F13D6"/>
    <w:rsid w:val="007F1BB7"/>
    <w:rsid w:val="007F287B"/>
    <w:rsid w:val="007F305A"/>
    <w:rsid w:val="007F36D5"/>
    <w:rsid w:val="007F385E"/>
    <w:rsid w:val="007F3C7E"/>
    <w:rsid w:val="007F49BC"/>
    <w:rsid w:val="007F5447"/>
    <w:rsid w:val="007F58C5"/>
    <w:rsid w:val="007F5966"/>
    <w:rsid w:val="007F59C1"/>
    <w:rsid w:val="007F6A1E"/>
    <w:rsid w:val="007F7794"/>
    <w:rsid w:val="007F79D2"/>
    <w:rsid w:val="007F7E5F"/>
    <w:rsid w:val="00802604"/>
    <w:rsid w:val="008026BD"/>
    <w:rsid w:val="00802834"/>
    <w:rsid w:val="0080304E"/>
    <w:rsid w:val="008030B9"/>
    <w:rsid w:val="008040E8"/>
    <w:rsid w:val="00804212"/>
    <w:rsid w:val="008048A7"/>
    <w:rsid w:val="00804F9A"/>
    <w:rsid w:val="008051AA"/>
    <w:rsid w:val="00805286"/>
    <w:rsid w:val="00805DFE"/>
    <w:rsid w:val="00805FEA"/>
    <w:rsid w:val="00807D73"/>
    <w:rsid w:val="00811293"/>
    <w:rsid w:val="00812405"/>
    <w:rsid w:val="008128A4"/>
    <w:rsid w:val="00812BD9"/>
    <w:rsid w:val="0081412C"/>
    <w:rsid w:val="00814C93"/>
    <w:rsid w:val="00814E43"/>
    <w:rsid w:val="00815571"/>
    <w:rsid w:val="00816D16"/>
    <w:rsid w:val="00817B3A"/>
    <w:rsid w:val="00820045"/>
    <w:rsid w:val="008200BF"/>
    <w:rsid w:val="008209ED"/>
    <w:rsid w:val="00820CAD"/>
    <w:rsid w:val="008218EE"/>
    <w:rsid w:val="008225C7"/>
    <w:rsid w:val="00822D80"/>
    <w:rsid w:val="00822DB5"/>
    <w:rsid w:val="00822FE2"/>
    <w:rsid w:val="00823927"/>
    <w:rsid w:val="00823B22"/>
    <w:rsid w:val="00823D95"/>
    <w:rsid w:val="00824600"/>
    <w:rsid w:val="00824974"/>
    <w:rsid w:val="00824A74"/>
    <w:rsid w:val="00824DEC"/>
    <w:rsid w:val="00825C05"/>
    <w:rsid w:val="00826FED"/>
    <w:rsid w:val="008276E0"/>
    <w:rsid w:val="0083014B"/>
    <w:rsid w:val="00831469"/>
    <w:rsid w:val="00831495"/>
    <w:rsid w:val="00831630"/>
    <w:rsid w:val="008316CA"/>
    <w:rsid w:val="008317D9"/>
    <w:rsid w:val="00831C8C"/>
    <w:rsid w:val="00831E1F"/>
    <w:rsid w:val="0083275B"/>
    <w:rsid w:val="008327AD"/>
    <w:rsid w:val="0083321D"/>
    <w:rsid w:val="00833C57"/>
    <w:rsid w:val="00833C69"/>
    <w:rsid w:val="0083423C"/>
    <w:rsid w:val="0083473E"/>
    <w:rsid w:val="0083489C"/>
    <w:rsid w:val="00835387"/>
    <w:rsid w:val="00836305"/>
    <w:rsid w:val="008364B5"/>
    <w:rsid w:val="00836F57"/>
    <w:rsid w:val="00837121"/>
    <w:rsid w:val="008379E6"/>
    <w:rsid w:val="008430CD"/>
    <w:rsid w:val="0084467C"/>
    <w:rsid w:val="008457C2"/>
    <w:rsid w:val="008461C2"/>
    <w:rsid w:val="00846EE9"/>
    <w:rsid w:val="00847C55"/>
    <w:rsid w:val="008509AC"/>
    <w:rsid w:val="00850E68"/>
    <w:rsid w:val="00850FBC"/>
    <w:rsid w:val="008514A6"/>
    <w:rsid w:val="0085156B"/>
    <w:rsid w:val="008522C2"/>
    <w:rsid w:val="0085404D"/>
    <w:rsid w:val="00855FB2"/>
    <w:rsid w:val="0085644F"/>
    <w:rsid w:val="00856541"/>
    <w:rsid w:val="00856784"/>
    <w:rsid w:val="00856E2A"/>
    <w:rsid w:val="00857F60"/>
    <w:rsid w:val="0086111D"/>
    <w:rsid w:val="00862327"/>
    <w:rsid w:val="00862415"/>
    <w:rsid w:val="008625B3"/>
    <w:rsid w:val="00863EDF"/>
    <w:rsid w:val="0086492B"/>
    <w:rsid w:val="00864A5B"/>
    <w:rsid w:val="00864B94"/>
    <w:rsid w:val="00865348"/>
    <w:rsid w:val="008659BC"/>
    <w:rsid w:val="00865D91"/>
    <w:rsid w:val="00865FF8"/>
    <w:rsid w:val="00866128"/>
    <w:rsid w:val="00866235"/>
    <w:rsid w:val="00867627"/>
    <w:rsid w:val="00867BB7"/>
    <w:rsid w:val="00870407"/>
    <w:rsid w:val="00870777"/>
    <w:rsid w:val="008709CE"/>
    <w:rsid w:val="00871090"/>
    <w:rsid w:val="00872E69"/>
    <w:rsid w:val="00874108"/>
    <w:rsid w:val="008744B6"/>
    <w:rsid w:val="00874871"/>
    <w:rsid w:val="00875A68"/>
    <w:rsid w:val="00876083"/>
    <w:rsid w:val="0087619A"/>
    <w:rsid w:val="0087649C"/>
    <w:rsid w:val="008766A5"/>
    <w:rsid w:val="008770CA"/>
    <w:rsid w:val="00877371"/>
    <w:rsid w:val="00880160"/>
    <w:rsid w:val="008806BC"/>
    <w:rsid w:val="008806EA"/>
    <w:rsid w:val="00881694"/>
    <w:rsid w:val="00881701"/>
    <w:rsid w:val="008817D6"/>
    <w:rsid w:val="00882CE8"/>
    <w:rsid w:val="0088328E"/>
    <w:rsid w:val="0088383C"/>
    <w:rsid w:val="00884405"/>
    <w:rsid w:val="00884ECE"/>
    <w:rsid w:val="00885FCC"/>
    <w:rsid w:val="008863A5"/>
    <w:rsid w:val="008869E7"/>
    <w:rsid w:val="00886A21"/>
    <w:rsid w:val="00886EED"/>
    <w:rsid w:val="008875AC"/>
    <w:rsid w:val="00887CEB"/>
    <w:rsid w:val="0089060E"/>
    <w:rsid w:val="00891F87"/>
    <w:rsid w:val="00892023"/>
    <w:rsid w:val="008920A8"/>
    <w:rsid w:val="008920BE"/>
    <w:rsid w:val="00892289"/>
    <w:rsid w:val="00892AE7"/>
    <w:rsid w:val="00892C21"/>
    <w:rsid w:val="00892D84"/>
    <w:rsid w:val="00893B0F"/>
    <w:rsid w:val="00894E3F"/>
    <w:rsid w:val="0089524F"/>
    <w:rsid w:val="00895257"/>
    <w:rsid w:val="00895D82"/>
    <w:rsid w:val="008969B5"/>
    <w:rsid w:val="008A0177"/>
    <w:rsid w:val="008A1309"/>
    <w:rsid w:val="008A26D0"/>
    <w:rsid w:val="008A293C"/>
    <w:rsid w:val="008A34A5"/>
    <w:rsid w:val="008A3B33"/>
    <w:rsid w:val="008A3D48"/>
    <w:rsid w:val="008A5184"/>
    <w:rsid w:val="008A5653"/>
    <w:rsid w:val="008A623E"/>
    <w:rsid w:val="008A7437"/>
    <w:rsid w:val="008A7607"/>
    <w:rsid w:val="008A7652"/>
    <w:rsid w:val="008B0D86"/>
    <w:rsid w:val="008B236F"/>
    <w:rsid w:val="008B3F58"/>
    <w:rsid w:val="008B5C77"/>
    <w:rsid w:val="008B606D"/>
    <w:rsid w:val="008B61B3"/>
    <w:rsid w:val="008B6460"/>
    <w:rsid w:val="008B73E7"/>
    <w:rsid w:val="008B76E1"/>
    <w:rsid w:val="008B7FDD"/>
    <w:rsid w:val="008C0DDA"/>
    <w:rsid w:val="008C12FE"/>
    <w:rsid w:val="008C1880"/>
    <w:rsid w:val="008C1F1C"/>
    <w:rsid w:val="008C1F74"/>
    <w:rsid w:val="008C2788"/>
    <w:rsid w:val="008C3923"/>
    <w:rsid w:val="008C3C98"/>
    <w:rsid w:val="008C4141"/>
    <w:rsid w:val="008C4C2F"/>
    <w:rsid w:val="008C641C"/>
    <w:rsid w:val="008C6CC0"/>
    <w:rsid w:val="008C6DCD"/>
    <w:rsid w:val="008C78E8"/>
    <w:rsid w:val="008C7E68"/>
    <w:rsid w:val="008C7FDF"/>
    <w:rsid w:val="008D0911"/>
    <w:rsid w:val="008D140E"/>
    <w:rsid w:val="008D1DA4"/>
    <w:rsid w:val="008D225B"/>
    <w:rsid w:val="008D4859"/>
    <w:rsid w:val="008D49A2"/>
    <w:rsid w:val="008D50C1"/>
    <w:rsid w:val="008D5329"/>
    <w:rsid w:val="008D5A00"/>
    <w:rsid w:val="008D5C0C"/>
    <w:rsid w:val="008D67C1"/>
    <w:rsid w:val="008D7BF2"/>
    <w:rsid w:val="008D7D83"/>
    <w:rsid w:val="008E0416"/>
    <w:rsid w:val="008E218D"/>
    <w:rsid w:val="008E233F"/>
    <w:rsid w:val="008E2DF6"/>
    <w:rsid w:val="008E3C41"/>
    <w:rsid w:val="008E4FDA"/>
    <w:rsid w:val="008E5133"/>
    <w:rsid w:val="008E5C9B"/>
    <w:rsid w:val="008E6489"/>
    <w:rsid w:val="008E65FD"/>
    <w:rsid w:val="008E708A"/>
    <w:rsid w:val="008E7121"/>
    <w:rsid w:val="008E736E"/>
    <w:rsid w:val="008E7A13"/>
    <w:rsid w:val="008F0A4F"/>
    <w:rsid w:val="008F0F0B"/>
    <w:rsid w:val="008F1715"/>
    <w:rsid w:val="008F1C60"/>
    <w:rsid w:val="008F246F"/>
    <w:rsid w:val="008F253D"/>
    <w:rsid w:val="008F28A6"/>
    <w:rsid w:val="008F28F3"/>
    <w:rsid w:val="008F2F5F"/>
    <w:rsid w:val="008F3230"/>
    <w:rsid w:val="008F48D6"/>
    <w:rsid w:val="008F4E6B"/>
    <w:rsid w:val="008F53AE"/>
    <w:rsid w:val="008F6303"/>
    <w:rsid w:val="008F68D8"/>
    <w:rsid w:val="008F6E6C"/>
    <w:rsid w:val="008F7B57"/>
    <w:rsid w:val="00900297"/>
    <w:rsid w:val="00901BCB"/>
    <w:rsid w:val="00901DF7"/>
    <w:rsid w:val="00902800"/>
    <w:rsid w:val="00902DBE"/>
    <w:rsid w:val="009035A6"/>
    <w:rsid w:val="00903AE8"/>
    <w:rsid w:val="00904AAE"/>
    <w:rsid w:val="00904CD2"/>
    <w:rsid w:val="00904F1C"/>
    <w:rsid w:val="00905130"/>
    <w:rsid w:val="009053FF"/>
    <w:rsid w:val="0090562F"/>
    <w:rsid w:val="00905E49"/>
    <w:rsid w:val="0090607D"/>
    <w:rsid w:val="00906137"/>
    <w:rsid w:val="00906190"/>
    <w:rsid w:val="00906CB2"/>
    <w:rsid w:val="0090726B"/>
    <w:rsid w:val="00907696"/>
    <w:rsid w:val="00910F82"/>
    <w:rsid w:val="00912602"/>
    <w:rsid w:val="0091336D"/>
    <w:rsid w:val="00913627"/>
    <w:rsid w:val="00914E11"/>
    <w:rsid w:val="00915188"/>
    <w:rsid w:val="0091573F"/>
    <w:rsid w:val="00915CEA"/>
    <w:rsid w:val="00915D2A"/>
    <w:rsid w:val="009166EF"/>
    <w:rsid w:val="00916AD8"/>
    <w:rsid w:val="00917BED"/>
    <w:rsid w:val="00917CA6"/>
    <w:rsid w:val="00917E00"/>
    <w:rsid w:val="00920082"/>
    <w:rsid w:val="009205B7"/>
    <w:rsid w:val="009209AB"/>
    <w:rsid w:val="00920B55"/>
    <w:rsid w:val="00921526"/>
    <w:rsid w:val="00921944"/>
    <w:rsid w:val="00921C3B"/>
    <w:rsid w:val="00921C6C"/>
    <w:rsid w:val="00922442"/>
    <w:rsid w:val="00923454"/>
    <w:rsid w:val="009239B2"/>
    <w:rsid w:val="00923D4C"/>
    <w:rsid w:val="0092415E"/>
    <w:rsid w:val="00924C7D"/>
    <w:rsid w:val="0092561A"/>
    <w:rsid w:val="009257D4"/>
    <w:rsid w:val="00926F39"/>
    <w:rsid w:val="009278CA"/>
    <w:rsid w:val="00927E50"/>
    <w:rsid w:val="0093022B"/>
    <w:rsid w:val="00930CED"/>
    <w:rsid w:val="00931ADD"/>
    <w:rsid w:val="00932FA0"/>
    <w:rsid w:val="00933AB7"/>
    <w:rsid w:val="00933C8C"/>
    <w:rsid w:val="0093436F"/>
    <w:rsid w:val="00934429"/>
    <w:rsid w:val="0093673F"/>
    <w:rsid w:val="00936863"/>
    <w:rsid w:val="00940817"/>
    <w:rsid w:val="00940B59"/>
    <w:rsid w:val="00941679"/>
    <w:rsid w:val="0094194B"/>
    <w:rsid w:val="009424E5"/>
    <w:rsid w:val="009427AA"/>
    <w:rsid w:val="00942807"/>
    <w:rsid w:val="009438D2"/>
    <w:rsid w:val="00943967"/>
    <w:rsid w:val="0094473B"/>
    <w:rsid w:val="00944D49"/>
    <w:rsid w:val="009450F4"/>
    <w:rsid w:val="009451B6"/>
    <w:rsid w:val="00946007"/>
    <w:rsid w:val="00946624"/>
    <w:rsid w:val="00946BF4"/>
    <w:rsid w:val="00946CEA"/>
    <w:rsid w:val="0094779D"/>
    <w:rsid w:val="00947BC9"/>
    <w:rsid w:val="00950043"/>
    <w:rsid w:val="009503CB"/>
    <w:rsid w:val="00950EBB"/>
    <w:rsid w:val="00951318"/>
    <w:rsid w:val="00951321"/>
    <w:rsid w:val="0095198D"/>
    <w:rsid w:val="0095240E"/>
    <w:rsid w:val="00953418"/>
    <w:rsid w:val="00954156"/>
    <w:rsid w:val="009544E6"/>
    <w:rsid w:val="00954577"/>
    <w:rsid w:val="00954977"/>
    <w:rsid w:val="009549BA"/>
    <w:rsid w:val="00954B15"/>
    <w:rsid w:val="00955A78"/>
    <w:rsid w:val="00955CBB"/>
    <w:rsid w:val="00956150"/>
    <w:rsid w:val="00956649"/>
    <w:rsid w:val="00956650"/>
    <w:rsid w:val="009566FE"/>
    <w:rsid w:val="00956842"/>
    <w:rsid w:val="00957F6B"/>
    <w:rsid w:val="00960589"/>
    <w:rsid w:val="00960BD3"/>
    <w:rsid w:val="009616D6"/>
    <w:rsid w:val="00961B42"/>
    <w:rsid w:val="00962704"/>
    <w:rsid w:val="00962E20"/>
    <w:rsid w:val="00964977"/>
    <w:rsid w:val="00964C72"/>
    <w:rsid w:val="0096571B"/>
    <w:rsid w:val="009659F3"/>
    <w:rsid w:val="00966392"/>
    <w:rsid w:val="009665D3"/>
    <w:rsid w:val="00966927"/>
    <w:rsid w:val="0096702C"/>
    <w:rsid w:val="00967660"/>
    <w:rsid w:val="009677EE"/>
    <w:rsid w:val="00967D0E"/>
    <w:rsid w:val="009717D3"/>
    <w:rsid w:val="0097266C"/>
    <w:rsid w:val="009728E1"/>
    <w:rsid w:val="009735E7"/>
    <w:rsid w:val="0097368E"/>
    <w:rsid w:val="00973AD2"/>
    <w:rsid w:val="0097423F"/>
    <w:rsid w:val="00974DE8"/>
    <w:rsid w:val="00975F55"/>
    <w:rsid w:val="009764A1"/>
    <w:rsid w:val="00976B73"/>
    <w:rsid w:val="00976DA4"/>
    <w:rsid w:val="009775DB"/>
    <w:rsid w:val="0097769A"/>
    <w:rsid w:val="009779AE"/>
    <w:rsid w:val="00977E75"/>
    <w:rsid w:val="009804E6"/>
    <w:rsid w:val="00980B38"/>
    <w:rsid w:val="00981224"/>
    <w:rsid w:val="0098283C"/>
    <w:rsid w:val="009834A0"/>
    <w:rsid w:val="00984F36"/>
    <w:rsid w:val="0098504D"/>
    <w:rsid w:val="0098524D"/>
    <w:rsid w:val="00985A99"/>
    <w:rsid w:val="00985F08"/>
    <w:rsid w:val="0098635F"/>
    <w:rsid w:val="00986723"/>
    <w:rsid w:val="009867C3"/>
    <w:rsid w:val="00986ADF"/>
    <w:rsid w:val="00987418"/>
    <w:rsid w:val="00987BBA"/>
    <w:rsid w:val="00991C4B"/>
    <w:rsid w:val="009925E7"/>
    <w:rsid w:val="00992660"/>
    <w:rsid w:val="00993354"/>
    <w:rsid w:val="00993D31"/>
    <w:rsid w:val="0099525B"/>
    <w:rsid w:val="00995639"/>
    <w:rsid w:val="0099666B"/>
    <w:rsid w:val="009966F5"/>
    <w:rsid w:val="00996AB5"/>
    <w:rsid w:val="00996F0C"/>
    <w:rsid w:val="009A0533"/>
    <w:rsid w:val="009A0964"/>
    <w:rsid w:val="009A0A2B"/>
    <w:rsid w:val="009A25DD"/>
    <w:rsid w:val="009A26D8"/>
    <w:rsid w:val="009A2B33"/>
    <w:rsid w:val="009A3F2B"/>
    <w:rsid w:val="009A44CE"/>
    <w:rsid w:val="009A4838"/>
    <w:rsid w:val="009A5044"/>
    <w:rsid w:val="009A5578"/>
    <w:rsid w:val="009A58E0"/>
    <w:rsid w:val="009A64BA"/>
    <w:rsid w:val="009A6D81"/>
    <w:rsid w:val="009A74C7"/>
    <w:rsid w:val="009A7A0D"/>
    <w:rsid w:val="009A7DDA"/>
    <w:rsid w:val="009B0E38"/>
    <w:rsid w:val="009B1CE7"/>
    <w:rsid w:val="009B30AC"/>
    <w:rsid w:val="009B321D"/>
    <w:rsid w:val="009B37B3"/>
    <w:rsid w:val="009B4E2B"/>
    <w:rsid w:val="009B5441"/>
    <w:rsid w:val="009B5AD1"/>
    <w:rsid w:val="009B6003"/>
    <w:rsid w:val="009B7420"/>
    <w:rsid w:val="009B7482"/>
    <w:rsid w:val="009B779F"/>
    <w:rsid w:val="009B77FF"/>
    <w:rsid w:val="009B7FF8"/>
    <w:rsid w:val="009C062B"/>
    <w:rsid w:val="009C0718"/>
    <w:rsid w:val="009C0DEE"/>
    <w:rsid w:val="009C15F1"/>
    <w:rsid w:val="009C18A2"/>
    <w:rsid w:val="009C18F2"/>
    <w:rsid w:val="009C2268"/>
    <w:rsid w:val="009C3189"/>
    <w:rsid w:val="009C544C"/>
    <w:rsid w:val="009C573C"/>
    <w:rsid w:val="009C645E"/>
    <w:rsid w:val="009D00CB"/>
    <w:rsid w:val="009D0334"/>
    <w:rsid w:val="009D0C9D"/>
    <w:rsid w:val="009D0FCA"/>
    <w:rsid w:val="009D14CF"/>
    <w:rsid w:val="009D25B6"/>
    <w:rsid w:val="009D27CF"/>
    <w:rsid w:val="009D2C93"/>
    <w:rsid w:val="009D409B"/>
    <w:rsid w:val="009D414E"/>
    <w:rsid w:val="009D4A1A"/>
    <w:rsid w:val="009D4EDC"/>
    <w:rsid w:val="009D519A"/>
    <w:rsid w:val="009D53FB"/>
    <w:rsid w:val="009D542A"/>
    <w:rsid w:val="009E0A0E"/>
    <w:rsid w:val="009E10B9"/>
    <w:rsid w:val="009E19FC"/>
    <w:rsid w:val="009E2B6D"/>
    <w:rsid w:val="009E3129"/>
    <w:rsid w:val="009E317C"/>
    <w:rsid w:val="009E33DB"/>
    <w:rsid w:val="009E36E5"/>
    <w:rsid w:val="009E42D2"/>
    <w:rsid w:val="009E46F6"/>
    <w:rsid w:val="009E47EF"/>
    <w:rsid w:val="009E4BBE"/>
    <w:rsid w:val="009E75A7"/>
    <w:rsid w:val="009E7630"/>
    <w:rsid w:val="009E7CA7"/>
    <w:rsid w:val="009F08CA"/>
    <w:rsid w:val="009F0FB1"/>
    <w:rsid w:val="009F2090"/>
    <w:rsid w:val="009F2C47"/>
    <w:rsid w:val="009F332F"/>
    <w:rsid w:val="009F3700"/>
    <w:rsid w:val="009F3E17"/>
    <w:rsid w:val="009F3EFC"/>
    <w:rsid w:val="009F66F3"/>
    <w:rsid w:val="009F71BA"/>
    <w:rsid w:val="009F71E4"/>
    <w:rsid w:val="00A00FF2"/>
    <w:rsid w:val="00A01625"/>
    <w:rsid w:val="00A01A6B"/>
    <w:rsid w:val="00A02315"/>
    <w:rsid w:val="00A024FC"/>
    <w:rsid w:val="00A0276C"/>
    <w:rsid w:val="00A02BCA"/>
    <w:rsid w:val="00A02DAB"/>
    <w:rsid w:val="00A03059"/>
    <w:rsid w:val="00A03259"/>
    <w:rsid w:val="00A04A70"/>
    <w:rsid w:val="00A04E7E"/>
    <w:rsid w:val="00A054E7"/>
    <w:rsid w:val="00A056FF"/>
    <w:rsid w:val="00A05CEE"/>
    <w:rsid w:val="00A0709C"/>
    <w:rsid w:val="00A072F1"/>
    <w:rsid w:val="00A07758"/>
    <w:rsid w:val="00A1019F"/>
    <w:rsid w:val="00A11398"/>
    <w:rsid w:val="00A11F29"/>
    <w:rsid w:val="00A122CA"/>
    <w:rsid w:val="00A12512"/>
    <w:rsid w:val="00A1348A"/>
    <w:rsid w:val="00A1398C"/>
    <w:rsid w:val="00A14086"/>
    <w:rsid w:val="00A14500"/>
    <w:rsid w:val="00A14606"/>
    <w:rsid w:val="00A1462A"/>
    <w:rsid w:val="00A14A8D"/>
    <w:rsid w:val="00A14CBE"/>
    <w:rsid w:val="00A14E55"/>
    <w:rsid w:val="00A14EF0"/>
    <w:rsid w:val="00A16044"/>
    <w:rsid w:val="00A160C8"/>
    <w:rsid w:val="00A200DB"/>
    <w:rsid w:val="00A20A5B"/>
    <w:rsid w:val="00A21127"/>
    <w:rsid w:val="00A21E54"/>
    <w:rsid w:val="00A221B0"/>
    <w:rsid w:val="00A2389F"/>
    <w:rsid w:val="00A23C89"/>
    <w:rsid w:val="00A245B2"/>
    <w:rsid w:val="00A2655D"/>
    <w:rsid w:val="00A26594"/>
    <w:rsid w:val="00A27228"/>
    <w:rsid w:val="00A27A63"/>
    <w:rsid w:val="00A27F93"/>
    <w:rsid w:val="00A305F1"/>
    <w:rsid w:val="00A316AF"/>
    <w:rsid w:val="00A33072"/>
    <w:rsid w:val="00A33A0B"/>
    <w:rsid w:val="00A33F42"/>
    <w:rsid w:val="00A35235"/>
    <w:rsid w:val="00A354AE"/>
    <w:rsid w:val="00A358B3"/>
    <w:rsid w:val="00A35A90"/>
    <w:rsid w:val="00A35AB9"/>
    <w:rsid w:val="00A360B6"/>
    <w:rsid w:val="00A371F6"/>
    <w:rsid w:val="00A37534"/>
    <w:rsid w:val="00A408C0"/>
    <w:rsid w:val="00A40B7D"/>
    <w:rsid w:val="00A4115D"/>
    <w:rsid w:val="00A41426"/>
    <w:rsid w:val="00A4347D"/>
    <w:rsid w:val="00A44180"/>
    <w:rsid w:val="00A44619"/>
    <w:rsid w:val="00A45F1D"/>
    <w:rsid w:val="00A46CBE"/>
    <w:rsid w:val="00A511A5"/>
    <w:rsid w:val="00A5131F"/>
    <w:rsid w:val="00A51996"/>
    <w:rsid w:val="00A51C9F"/>
    <w:rsid w:val="00A5203E"/>
    <w:rsid w:val="00A5232D"/>
    <w:rsid w:val="00A53AA5"/>
    <w:rsid w:val="00A53CA4"/>
    <w:rsid w:val="00A550F5"/>
    <w:rsid w:val="00A557DB"/>
    <w:rsid w:val="00A561B4"/>
    <w:rsid w:val="00A5687E"/>
    <w:rsid w:val="00A60434"/>
    <w:rsid w:val="00A604B7"/>
    <w:rsid w:val="00A6051C"/>
    <w:rsid w:val="00A61533"/>
    <w:rsid w:val="00A61547"/>
    <w:rsid w:val="00A61F92"/>
    <w:rsid w:val="00A63112"/>
    <w:rsid w:val="00A639C8"/>
    <w:rsid w:val="00A63A60"/>
    <w:rsid w:val="00A64541"/>
    <w:rsid w:val="00A64D56"/>
    <w:rsid w:val="00A64FFA"/>
    <w:rsid w:val="00A65DEC"/>
    <w:rsid w:val="00A65EC1"/>
    <w:rsid w:val="00A662AA"/>
    <w:rsid w:val="00A667B6"/>
    <w:rsid w:val="00A66C32"/>
    <w:rsid w:val="00A675C1"/>
    <w:rsid w:val="00A6786B"/>
    <w:rsid w:val="00A67A6E"/>
    <w:rsid w:val="00A67C73"/>
    <w:rsid w:val="00A67CC1"/>
    <w:rsid w:val="00A708A7"/>
    <w:rsid w:val="00A70F5A"/>
    <w:rsid w:val="00A7110D"/>
    <w:rsid w:val="00A71573"/>
    <w:rsid w:val="00A71DB0"/>
    <w:rsid w:val="00A72A2C"/>
    <w:rsid w:val="00A741E5"/>
    <w:rsid w:val="00A7442A"/>
    <w:rsid w:val="00A74771"/>
    <w:rsid w:val="00A755F4"/>
    <w:rsid w:val="00A75B12"/>
    <w:rsid w:val="00A75B75"/>
    <w:rsid w:val="00A76F4B"/>
    <w:rsid w:val="00A801B9"/>
    <w:rsid w:val="00A80B07"/>
    <w:rsid w:val="00A81DB9"/>
    <w:rsid w:val="00A82436"/>
    <w:rsid w:val="00A8309E"/>
    <w:rsid w:val="00A832EF"/>
    <w:rsid w:val="00A83B6B"/>
    <w:rsid w:val="00A841F1"/>
    <w:rsid w:val="00A84436"/>
    <w:rsid w:val="00A857DC"/>
    <w:rsid w:val="00A85F18"/>
    <w:rsid w:val="00A8608C"/>
    <w:rsid w:val="00A861D0"/>
    <w:rsid w:val="00A86CDB"/>
    <w:rsid w:val="00A8725C"/>
    <w:rsid w:val="00A90FFA"/>
    <w:rsid w:val="00A91FFB"/>
    <w:rsid w:val="00A926D8"/>
    <w:rsid w:val="00A9462B"/>
    <w:rsid w:val="00A9486F"/>
    <w:rsid w:val="00A96968"/>
    <w:rsid w:val="00A97448"/>
    <w:rsid w:val="00A977FC"/>
    <w:rsid w:val="00AA05EE"/>
    <w:rsid w:val="00AA19BE"/>
    <w:rsid w:val="00AA1E20"/>
    <w:rsid w:val="00AA41E3"/>
    <w:rsid w:val="00AA44E2"/>
    <w:rsid w:val="00AA67B8"/>
    <w:rsid w:val="00AA6F50"/>
    <w:rsid w:val="00AA75F6"/>
    <w:rsid w:val="00AB0745"/>
    <w:rsid w:val="00AB0E7E"/>
    <w:rsid w:val="00AB3278"/>
    <w:rsid w:val="00AB3474"/>
    <w:rsid w:val="00AB3B04"/>
    <w:rsid w:val="00AB44A4"/>
    <w:rsid w:val="00AB6434"/>
    <w:rsid w:val="00AB6C8D"/>
    <w:rsid w:val="00AB6D83"/>
    <w:rsid w:val="00AB7323"/>
    <w:rsid w:val="00AB79E7"/>
    <w:rsid w:val="00AC108A"/>
    <w:rsid w:val="00AC1694"/>
    <w:rsid w:val="00AC17C6"/>
    <w:rsid w:val="00AC187B"/>
    <w:rsid w:val="00AC2202"/>
    <w:rsid w:val="00AC240F"/>
    <w:rsid w:val="00AC2F9F"/>
    <w:rsid w:val="00AC3A4F"/>
    <w:rsid w:val="00AC3DC9"/>
    <w:rsid w:val="00AC4F37"/>
    <w:rsid w:val="00AC5173"/>
    <w:rsid w:val="00AC61EF"/>
    <w:rsid w:val="00AC7284"/>
    <w:rsid w:val="00AC72DC"/>
    <w:rsid w:val="00AD037B"/>
    <w:rsid w:val="00AD08C3"/>
    <w:rsid w:val="00AD1787"/>
    <w:rsid w:val="00AD1A5E"/>
    <w:rsid w:val="00AD2F02"/>
    <w:rsid w:val="00AD3C83"/>
    <w:rsid w:val="00AD6442"/>
    <w:rsid w:val="00AD661E"/>
    <w:rsid w:val="00AD6940"/>
    <w:rsid w:val="00AD6DF5"/>
    <w:rsid w:val="00AD72C4"/>
    <w:rsid w:val="00AD7B49"/>
    <w:rsid w:val="00AD7D47"/>
    <w:rsid w:val="00AE03FC"/>
    <w:rsid w:val="00AE07DB"/>
    <w:rsid w:val="00AE10B1"/>
    <w:rsid w:val="00AE168C"/>
    <w:rsid w:val="00AE17B9"/>
    <w:rsid w:val="00AE1B66"/>
    <w:rsid w:val="00AE22C3"/>
    <w:rsid w:val="00AE29CA"/>
    <w:rsid w:val="00AE2AEF"/>
    <w:rsid w:val="00AE2C3E"/>
    <w:rsid w:val="00AE2D0A"/>
    <w:rsid w:val="00AE2F30"/>
    <w:rsid w:val="00AE3478"/>
    <w:rsid w:val="00AE3F32"/>
    <w:rsid w:val="00AE3F35"/>
    <w:rsid w:val="00AE433F"/>
    <w:rsid w:val="00AE43A2"/>
    <w:rsid w:val="00AE4460"/>
    <w:rsid w:val="00AE473C"/>
    <w:rsid w:val="00AE499C"/>
    <w:rsid w:val="00AE515E"/>
    <w:rsid w:val="00AE5D1D"/>
    <w:rsid w:val="00AE7219"/>
    <w:rsid w:val="00AE7CC9"/>
    <w:rsid w:val="00AE7F00"/>
    <w:rsid w:val="00AF007D"/>
    <w:rsid w:val="00AF11D2"/>
    <w:rsid w:val="00AF13E3"/>
    <w:rsid w:val="00AF20DA"/>
    <w:rsid w:val="00AF356C"/>
    <w:rsid w:val="00AF4721"/>
    <w:rsid w:val="00AF4AC3"/>
    <w:rsid w:val="00AF4BB4"/>
    <w:rsid w:val="00AF4DA9"/>
    <w:rsid w:val="00AF4DC8"/>
    <w:rsid w:val="00AF534F"/>
    <w:rsid w:val="00AF5C90"/>
    <w:rsid w:val="00AF662D"/>
    <w:rsid w:val="00AF6FDD"/>
    <w:rsid w:val="00AF72E1"/>
    <w:rsid w:val="00B00837"/>
    <w:rsid w:val="00B01103"/>
    <w:rsid w:val="00B01624"/>
    <w:rsid w:val="00B016A8"/>
    <w:rsid w:val="00B03CDD"/>
    <w:rsid w:val="00B05C08"/>
    <w:rsid w:val="00B07620"/>
    <w:rsid w:val="00B07F0D"/>
    <w:rsid w:val="00B11388"/>
    <w:rsid w:val="00B11A97"/>
    <w:rsid w:val="00B12692"/>
    <w:rsid w:val="00B12DC8"/>
    <w:rsid w:val="00B12F3C"/>
    <w:rsid w:val="00B146D8"/>
    <w:rsid w:val="00B14AAB"/>
    <w:rsid w:val="00B15612"/>
    <w:rsid w:val="00B15941"/>
    <w:rsid w:val="00B15FA4"/>
    <w:rsid w:val="00B16592"/>
    <w:rsid w:val="00B16969"/>
    <w:rsid w:val="00B16DD9"/>
    <w:rsid w:val="00B20D01"/>
    <w:rsid w:val="00B20FEC"/>
    <w:rsid w:val="00B2412F"/>
    <w:rsid w:val="00B2498C"/>
    <w:rsid w:val="00B25059"/>
    <w:rsid w:val="00B257D2"/>
    <w:rsid w:val="00B2598B"/>
    <w:rsid w:val="00B26428"/>
    <w:rsid w:val="00B26680"/>
    <w:rsid w:val="00B30382"/>
    <w:rsid w:val="00B3086F"/>
    <w:rsid w:val="00B30AFB"/>
    <w:rsid w:val="00B30BF7"/>
    <w:rsid w:val="00B30FE1"/>
    <w:rsid w:val="00B31114"/>
    <w:rsid w:val="00B31F8C"/>
    <w:rsid w:val="00B3258D"/>
    <w:rsid w:val="00B32BC1"/>
    <w:rsid w:val="00B33119"/>
    <w:rsid w:val="00B3358F"/>
    <w:rsid w:val="00B3364B"/>
    <w:rsid w:val="00B34098"/>
    <w:rsid w:val="00B35188"/>
    <w:rsid w:val="00B355C2"/>
    <w:rsid w:val="00B35E9E"/>
    <w:rsid w:val="00B36DA5"/>
    <w:rsid w:val="00B37691"/>
    <w:rsid w:val="00B37B19"/>
    <w:rsid w:val="00B37F49"/>
    <w:rsid w:val="00B408DC"/>
    <w:rsid w:val="00B40F2F"/>
    <w:rsid w:val="00B4187E"/>
    <w:rsid w:val="00B41DC5"/>
    <w:rsid w:val="00B41E3E"/>
    <w:rsid w:val="00B41FFD"/>
    <w:rsid w:val="00B424EB"/>
    <w:rsid w:val="00B42E91"/>
    <w:rsid w:val="00B43173"/>
    <w:rsid w:val="00B449C5"/>
    <w:rsid w:val="00B44AC4"/>
    <w:rsid w:val="00B44CF5"/>
    <w:rsid w:val="00B45A43"/>
    <w:rsid w:val="00B45B27"/>
    <w:rsid w:val="00B45B3E"/>
    <w:rsid w:val="00B45EE0"/>
    <w:rsid w:val="00B464D6"/>
    <w:rsid w:val="00B465C2"/>
    <w:rsid w:val="00B500CD"/>
    <w:rsid w:val="00B50E07"/>
    <w:rsid w:val="00B51087"/>
    <w:rsid w:val="00B51782"/>
    <w:rsid w:val="00B51861"/>
    <w:rsid w:val="00B51BA9"/>
    <w:rsid w:val="00B51CD0"/>
    <w:rsid w:val="00B524D5"/>
    <w:rsid w:val="00B52BD3"/>
    <w:rsid w:val="00B52FED"/>
    <w:rsid w:val="00B53494"/>
    <w:rsid w:val="00B53955"/>
    <w:rsid w:val="00B53CE7"/>
    <w:rsid w:val="00B53FC1"/>
    <w:rsid w:val="00B54A18"/>
    <w:rsid w:val="00B54FF4"/>
    <w:rsid w:val="00B5527D"/>
    <w:rsid w:val="00B563DE"/>
    <w:rsid w:val="00B56680"/>
    <w:rsid w:val="00B566A0"/>
    <w:rsid w:val="00B56DDD"/>
    <w:rsid w:val="00B6088C"/>
    <w:rsid w:val="00B62590"/>
    <w:rsid w:val="00B62899"/>
    <w:rsid w:val="00B62BA0"/>
    <w:rsid w:val="00B645CE"/>
    <w:rsid w:val="00B64EE3"/>
    <w:rsid w:val="00B66FB6"/>
    <w:rsid w:val="00B6786A"/>
    <w:rsid w:val="00B7019A"/>
    <w:rsid w:val="00B70D06"/>
    <w:rsid w:val="00B70FD8"/>
    <w:rsid w:val="00B71AE9"/>
    <w:rsid w:val="00B71BD0"/>
    <w:rsid w:val="00B733B2"/>
    <w:rsid w:val="00B74B3D"/>
    <w:rsid w:val="00B750F6"/>
    <w:rsid w:val="00B76A8F"/>
    <w:rsid w:val="00B76D5B"/>
    <w:rsid w:val="00B80187"/>
    <w:rsid w:val="00B81F39"/>
    <w:rsid w:val="00B820F3"/>
    <w:rsid w:val="00B8325D"/>
    <w:rsid w:val="00B83C7F"/>
    <w:rsid w:val="00B83F63"/>
    <w:rsid w:val="00B85277"/>
    <w:rsid w:val="00B8567E"/>
    <w:rsid w:val="00B859B2"/>
    <w:rsid w:val="00B861AA"/>
    <w:rsid w:val="00B86754"/>
    <w:rsid w:val="00B87442"/>
    <w:rsid w:val="00B878A6"/>
    <w:rsid w:val="00B9131D"/>
    <w:rsid w:val="00B921EA"/>
    <w:rsid w:val="00B92AFA"/>
    <w:rsid w:val="00B93E75"/>
    <w:rsid w:val="00B94A73"/>
    <w:rsid w:val="00B955AB"/>
    <w:rsid w:val="00B95DC4"/>
    <w:rsid w:val="00B9628D"/>
    <w:rsid w:val="00B96488"/>
    <w:rsid w:val="00B9785A"/>
    <w:rsid w:val="00BA0F17"/>
    <w:rsid w:val="00BA1E45"/>
    <w:rsid w:val="00BA2191"/>
    <w:rsid w:val="00BA2480"/>
    <w:rsid w:val="00BA2541"/>
    <w:rsid w:val="00BA3BD3"/>
    <w:rsid w:val="00BA43F6"/>
    <w:rsid w:val="00BA4793"/>
    <w:rsid w:val="00BA48F3"/>
    <w:rsid w:val="00BA4ED9"/>
    <w:rsid w:val="00BA544A"/>
    <w:rsid w:val="00BA5492"/>
    <w:rsid w:val="00BA58B6"/>
    <w:rsid w:val="00BA71FA"/>
    <w:rsid w:val="00BB02B3"/>
    <w:rsid w:val="00BB05A9"/>
    <w:rsid w:val="00BB0BE7"/>
    <w:rsid w:val="00BB1006"/>
    <w:rsid w:val="00BB11EE"/>
    <w:rsid w:val="00BB1AC2"/>
    <w:rsid w:val="00BB1E54"/>
    <w:rsid w:val="00BB26AC"/>
    <w:rsid w:val="00BB3D35"/>
    <w:rsid w:val="00BB3F94"/>
    <w:rsid w:val="00BB3FE8"/>
    <w:rsid w:val="00BB4D77"/>
    <w:rsid w:val="00BB500C"/>
    <w:rsid w:val="00BB511D"/>
    <w:rsid w:val="00BB53CF"/>
    <w:rsid w:val="00BB578B"/>
    <w:rsid w:val="00BB58F3"/>
    <w:rsid w:val="00BB5A7F"/>
    <w:rsid w:val="00BB5F79"/>
    <w:rsid w:val="00BB7F81"/>
    <w:rsid w:val="00BC01ED"/>
    <w:rsid w:val="00BC05E5"/>
    <w:rsid w:val="00BC081B"/>
    <w:rsid w:val="00BC0976"/>
    <w:rsid w:val="00BC0C56"/>
    <w:rsid w:val="00BC2848"/>
    <w:rsid w:val="00BC2A8F"/>
    <w:rsid w:val="00BC5C7C"/>
    <w:rsid w:val="00BC68D7"/>
    <w:rsid w:val="00BC7068"/>
    <w:rsid w:val="00BC7079"/>
    <w:rsid w:val="00BC79AB"/>
    <w:rsid w:val="00BC7F49"/>
    <w:rsid w:val="00BD040A"/>
    <w:rsid w:val="00BD0543"/>
    <w:rsid w:val="00BD05EC"/>
    <w:rsid w:val="00BD05EF"/>
    <w:rsid w:val="00BD0C4C"/>
    <w:rsid w:val="00BD0F87"/>
    <w:rsid w:val="00BD11C7"/>
    <w:rsid w:val="00BD1AA6"/>
    <w:rsid w:val="00BD299A"/>
    <w:rsid w:val="00BD2BAC"/>
    <w:rsid w:val="00BD48AD"/>
    <w:rsid w:val="00BD51B1"/>
    <w:rsid w:val="00BD5455"/>
    <w:rsid w:val="00BD5A31"/>
    <w:rsid w:val="00BD5ED3"/>
    <w:rsid w:val="00BE07A5"/>
    <w:rsid w:val="00BE0996"/>
    <w:rsid w:val="00BE201E"/>
    <w:rsid w:val="00BE325D"/>
    <w:rsid w:val="00BE33DD"/>
    <w:rsid w:val="00BE34C6"/>
    <w:rsid w:val="00BE370D"/>
    <w:rsid w:val="00BE398F"/>
    <w:rsid w:val="00BE3AC4"/>
    <w:rsid w:val="00BE5162"/>
    <w:rsid w:val="00BE5B1A"/>
    <w:rsid w:val="00BE5B84"/>
    <w:rsid w:val="00BE5BD8"/>
    <w:rsid w:val="00BE61DA"/>
    <w:rsid w:val="00BE7611"/>
    <w:rsid w:val="00BF0B70"/>
    <w:rsid w:val="00BF21A3"/>
    <w:rsid w:val="00BF2938"/>
    <w:rsid w:val="00BF314E"/>
    <w:rsid w:val="00BF3646"/>
    <w:rsid w:val="00BF38C7"/>
    <w:rsid w:val="00BF3DBF"/>
    <w:rsid w:val="00BF4A56"/>
    <w:rsid w:val="00BF4C13"/>
    <w:rsid w:val="00BF4D31"/>
    <w:rsid w:val="00BF4F6C"/>
    <w:rsid w:val="00BF50A5"/>
    <w:rsid w:val="00BF518F"/>
    <w:rsid w:val="00BF5AFF"/>
    <w:rsid w:val="00BF67DF"/>
    <w:rsid w:val="00BF681E"/>
    <w:rsid w:val="00BF6FD6"/>
    <w:rsid w:val="00BF746A"/>
    <w:rsid w:val="00BF74CA"/>
    <w:rsid w:val="00BF7EFB"/>
    <w:rsid w:val="00C02E05"/>
    <w:rsid w:val="00C04808"/>
    <w:rsid w:val="00C04BC6"/>
    <w:rsid w:val="00C060E9"/>
    <w:rsid w:val="00C06261"/>
    <w:rsid w:val="00C06FEB"/>
    <w:rsid w:val="00C0708B"/>
    <w:rsid w:val="00C071F7"/>
    <w:rsid w:val="00C072A7"/>
    <w:rsid w:val="00C075D0"/>
    <w:rsid w:val="00C077E6"/>
    <w:rsid w:val="00C10958"/>
    <w:rsid w:val="00C10C4E"/>
    <w:rsid w:val="00C10ED1"/>
    <w:rsid w:val="00C11E3E"/>
    <w:rsid w:val="00C12CC4"/>
    <w:rsid w:val="00C12DDB"/>
    <w:rsid w:val="00C12FD3"/>
    <w:rsid w:val="00C14097"/>
    <w:rsid w:val="00C14156"/>
    <w:rsid w:val="00C14A23"/>
    <w:rsid w:val="00C1538F"/>
    <w:rsid w:val="00C155E3"/>
    <w:rsid w:val="00C1584F"/>
    <w:rsid w:val="00C159D2"/>
    <w:rsid w:val="00C20C8C"/>
    <w:rsid w:val="00C20F21"/>
    <w:rsid w:val="00C213C6"/>
    <w:rsid w:val="00C21872"/>
    <w:rsid w:val="00C21BBA"/>
    <w:rsid w:val="00C2248C"/>
    <w:rsid w:val="00C225C8"/>
    <w:rsid w:val="00C22F4F"/>
    <w:rsid w:val="00C22F5E"/>
    <w:rsid w:val="00C24E1D"/>
    <w:rsid w:val="00C2539F"/>
    <w:rsid w:val="00C25A4C"/>
    <w:rsid w:val="00C25C40"/>
    <w:rsid w:val="00C25D2B"/>
    <w:rsid w:val="00C25F22"/>
    <w:rsid w:val="00C26341"/>
    <w:rsid w:val="00C27228"/>
    <w:rsid w:val="00C274E1"/>
    <w:rsid w:val="00C279FE"/>
    <w:rsid w:val="00C30208"/>
    <w:rsid w:val="00C30492"/>
    <w:rsid w:val="00C30BE4"/>
    <w:rsid w:val="00C30FA1"/>
    <w:rsid w:val="00C31261"/>
    <w:rsid w:val="00C31D29"/>
    <w:rsid w:val="00C31D35"/>
    <w:rsid w:val="00C32DAD"/>
    <w:rsid w:val="00C32DF7"/>
    <w:rsid w:val="00C32E79"/>
    <w:rsid w:val="00C32F46"/>
    <w:rsid w:val="00C33036"/>
    <w:rsid w:val="00C33170"/>
    <w:rsid w:val="00C33B2E"/>
    <w:rsid w:val="00C33B90"/>
    <w:rsid w:val="00C34099"/>
    <w:rsid w:val="00C340AB"/>
    <w:rsid w:val="00C3431E"/>
    <w:rsid w:val="00C343A5"/>
    <w:rsid w:val="00C347BA"/>
    <w:rsid w:val="00C360EB"/>
    <w:rsid w:val="00C36FFE"/>
    <w:rsid w:val="00C37175"/>
    <w:rsid w:val="00C3760F"/>
    <w:rsid w:val="00C376D7"/>
    <w:rsid w:val="00C37A1F"/>
    <w:rsid w:val="00C37A5C"/>
    <w:rsid w:val="00C403CA"/>
    <w:rsid w:val="00C439A9"/>
    <w:rsid w:val="00C44CB4"/>
    <w:rsid w:val="00C44EC9"/>
    <w:rsid w:val="00C455C4"/>
    <w:rsid w:val="00C4597A"/>
    <w:rsid w:val="00C469BE"/>
    <w:rsid w:val="00C46FB2"/>
    <w:rsid w:val="00C46FB6"/>
    <w:rsid w:val="00C47015"/>
    <w:rsid w:val="00C47267"/>
    <w:rsid w:val="00C50934"/>
    <w:rsid w:val="00C50B2C"/>
    <w:rsid w:val="00C50C1C"/>
    <w:rsid w:val="00C50D15"/>
    <w:rsid w:val="00C52069"/>
    <w:rsid w:val="00C520D5"/>
    <w:rsid w:val="00C53030"/>
    <w:rsid w:val="00C5315A"/>
    <w:rsid w:val="00C539D5"/>
    <w:rsid w:val="00C539EF"/>
    <w:rsid w:val="00C53D4C"/>
    <w:rsid w:val="00C53EF0"/>
    <w:rsid w:val="00C540C6"/>
    <w:rsid w:val="00C54955"/>
    <w:rsid w:val="00C55225"/>
    <w:rsid w:val="00C565AF"/>
    <w:rsid w:val="00C57063"/>
    <w:rsid w:val="00C579C8"/>
    <w:rsid w:val="00C607B0"/>
    <w:rsid w:val="00C60A2E"/>
    <w:rsid w:val="00C616D7"/>
    <w:rsid w:val="00C62F3F"/>
    <w:rsid w:val="00C62F47"/>
    <w:rsid w:val="00C6399F"/>
    <w:rsid w:val="00C64D32"/>
    <w:rsid w:val="00C65711"/>
    <w:rsid w:val="00C667D5"/>
    <w:rsid w:val="00C67E6D"/>
    <w:rsid w:val="00C67EA1"/>
    <w:rsid w:val="00C70B03"/>
    <w:rsid w:val="00C70C5B"/>
    <w:rsid w:val="00C70FCC"/>
    <w:rsid w:val="00C71A8B"/>
    <w:rsid w:val="00C71DC1"/>
    <w:rsid w:val="00C72284"/>
    <w:rsid w:val="00C72567"/>
    <w:rsid w:val="00C72DB0"/>
    <w:rsid w:val="00C733B9"/>
    <w:rsid w:val="00C73F32"/>
    <w:rsid w:val="00C74518"/>
    <w:rsid w:val="00C74778"/>
    <w:rsid w:val="00C74A3E"/>
    <w:rsid w:val="00C7593F"/>
    <w:rsid w:val="00C76E16"/>
    <w:rsid w:val="00C77F6F"/>
    <w:rsid w:val="00C80446"/>
    <w:rsid w:val="00C807AF"/>
    <w:rsid w:val="00C80967"/>
    <w:rsid w:val="00C80CAB"/>
    <w:rsid w:val="00C80FCB"/>
    <w:rsid w:val="00C81850"/>
    <w:rsid w:val="00C818B1"/>
    <w:rsid w:val="00C81AC2"/>
    <w:rsid w:val="00C81ED4"/>
    <w:rsid w:val="00C82562"/>
    <w:rsid w:val="00C82814"/>
    <w:rsid w:val="00C83531"/>
    <w:rsid w:val="00C84349"/>
    <w:rsid w:val="00C84439"/>
    <w:rsid w:val="00C865DD"/>
    <w:rsid w:val="00C86735"/>
    <w:rsid w:val="00C86E75"/>
    <w:rsid w:val="00C87117"/>
    <w:rsid w:val="00C87C2C"/>
    <w:rsid w:val="00C91D88"/>
    <w:rsid w:val="00C92E36"/>
    <w:rsid w:val="00C92FAD"/>
    <w:rsid w:val="00C93418"/>
    <w:rsid w:val="00C93C68"/>
    <w:rsid w:val="00C9524D"/>
    <w:rsid w:val="00C95309"/>
    <w:rsid w:val="00C955FE"/>
    <w:rsid w:val="00C95694"/>
    <w:rsid w:val="00C96AC0"/>
    <w:rsid w:val="00C96BDC"/>
    <w:rsid w:val="00C96E78"/>
    <w:rsid w:val="00CA05F7"/>
    <w:rsid w:val="00CA16A0"/>
    <w:rsid w:val="00CA2A0E"/>
    <w:rsid w:val="00CA43B9"/>
    <w:rsid w:val="00CA45AA"/>
    <w:rsid w:val="00CA45F1"/>
    <w:rsid w:val="00CA5FE3"/>
    <w:rsid w:val="00CA61F7"/>
    <w:rsid w:val="00CA6E1F"/>
    <w:rsid w:val="00CA6ED9"/>
    <w:rsid w:val="00CA708A"/>
    <w:rsid w:val="00CA72AC"/>
    <w:rsid w:val="00CA778C"/>
    <w:rsid w:val="00CB02B7"/>
    <w:rsid w:val="00CB0F62"/>
    <w:rsid w:val="00CB132E"/>
    <w:rsid w:val="00CB1753"/>
    <w:rsid w:val="00CB1F6B"/>
    <w:rsid w:val="00CB22AC"/>
    <w:rsid w:val="00CB2310"/>
    <w:rsid w:val="00CB2576"/>
    <w:rsid w:val="00CB28BC"/>
    <w:rsid w:val="00CB2995"/>
    <w:rsid w:val="00CB2BB3"/>
    <w:rsid w:val="00CB33FC"/>
    <w:rsid w:val="00CB4B28"/>
    <w:rsid w:val="00CB61AE"/>
    <w:rsid w:val="00CB62D6"/>
    <w:rsid w:val="00CB6524"/>
    <w:rsid w:val="00CB7163"/>
    <w:rsid w:val="00CC0991"/>
    <w:rsid w:val="00CC120D"/>
    <w:rsid w:val="00CC2C9A"/>
    <w:rsid w:val="00CC3B9D"/>
    <w:rsid w:val="00CC47BC"/>
    <w:rsid w:val="00CC6DEF"/>
    <w:rsid w:val="00CD0653"/>
    <w:rsid w:val="00CD10B2"/>
    <w:rsid w:val="00CD122A"/>
    <w:rsid w:val="00CD127F"/>
    <w:rsid w:val="00CD1906"/>
    <w:rsid w:val="00CD1AE1"/>
    <w:rsid w:val="00CD1D9A"/>
    <w:rsid w:val="00CD1FA7"/>
    <w:rsid w:val="00CD2086"/>
    <w:rsid w:val="00CD2280"/>
    <w:rsid w:val="00CD25AA"/>
    <w:rsid w:val="00CD2D0E"/>
    <w:rsid w:val="00CD390E"/>
    <w:rsid w:val="00CD3D69"/>
    <w:rsid w:val="00CD47BB"/>
    <w:rsid w:val="00CD498C"/>
    <w:rsid w:val="00CD4BF6"/>
    <w:rsid w:val="00CD5A26"/>
    <w:rsid w:val="00CD5AB0"/>
    <w:rsid w:val="00CD6D19"/>
    <w:rsid w:val="00CD6FE7"/>
    <w:rsid w:val="00CD7537"/>
    <w:rsid w:val="00CE0898"/>
    <w:rsid w:val="00CE09FD"/>
    <w:rsid w:val="00CE0B4A"/>
    <w:rsid w:val="00CE12D2"/>
    <w:rsid w:val="00CE232E"/>
    <w:rsid w:val="00CE2C8B"/>
    <w:rsid w:val="00CE2EAB"/>
    <w:rsid w:val="00CE2F01"/>
    <w:rsid w:val="00CE324D"/>
    <w:rsid w:val="00CE3721"/>
    <w:rsid w:val="00CE4756"/>
    <w:rsid w:val="00CE5260"/>
    <w:rsid w:val="00CE564B"/>
    <w:rsid w:val="00CE5F51"/>
    <w:rsid w:val="00CE6105"/>
    <w:rsid w:val="00CE6AC6"/>
    <w:rsid w:val="00CE6DF6"/>
    <w:rsid w:val="00CE7141"/>
    <w:rsid w:val="00CE774B"/>
    <w:rsid w:val="00CF051C"/>
    <w:rsid w:val="00CF1B3F"/>
    <w:rsid w:val="00CF22D6"/>
    <w:rsid w:val="00CF3122"/>
    <w:rsid w:val="00CF3132"/>
    <w:rsid w:val="00CF3CF3"/>
    <w:rsid w:val="00CF40C4"/>
    <w:rsid w:val="00CF446E"/>
    <w:rsid w:val="00CF459F"/>
    <w:rsid w:val="00CF4A01"/>
    <w:rsid w:val="00CF60E9"/>
    <w:rsid w:val="00CF6A0A"/>
    <w:rsid w:val="00CF70AE"/>
    <w:rsid w:val="00CF75A7"/>
    <w:rsid w:val="00CF7CDF"/>
    <w:rsid w:val="00CF7FDE"/>
    <w:rsid w:val="00D00549"/>
    <w:rsid w:val="00D0066B"/>
    <w:rsid w:val="00D00CB9"/>
    <w:rsid w:val="00D00DD7"/>
    <w:rsid w:val="00D024E9"/>
    <w:rsid w:val="00D0393C"/>
    <w:rsid w:val="00D0439D"/>
    <w:rsid w:val="00D04B08"/>
    <w:rsid w:val="00D04D96"/>
    <w:rsid w:val="00D055E8"/>
    <w:rsid w:val="00D06993"/>
    <w:rsid w:val="00D07A0C"/>
    <w:rsid w:val="00D10568"/>
    <w:rsid w:val="00D122DD"/>
    <w:rsid w:val="00D13351"/>
    <w:rsid w:val="00D14452"/>
    <w:rsid w:val="00D1477E"/>
    <w:rsid w:val="00D16CA4"/>
    <w:rsid w:val="00D1715C"/>
    <w:rsid w:val="00D177BE"/>
    <w:rsid w:val="00D17A88"/>
    <w:rsid w:val="00D202EF"/>
    <w:rsid w:val="00D20F89"/>
    <w:rsid w:val="00D21597"/>
    <w:rsid w:val="00D23277"/>
    <w:rsid w:val="00D232EF"/>
    <w:rsid w:val="00D24932"/>
    <w:rsid w:val="00D2534E"/>
    <w:rsid w:val="00D25395"/>
    <w:rsid w:val="00D2654D"/>
    <w:rsid w:val="00D27448"/>
    <w:rsid w:val="00D27ABE"/>
    <w:rsid w:val="00D27F89"/>
    <w:rsid w:val="00D30408"/>
    <w:rsid w:val="00D30FE5"/>
    <w:rsid w:val="00D3148C"/>
    <w:rsid w:val="00D316F3"/>
    <w:rsid w:val="00D323A5"/>
    <w:rsid w:val="00D33438"/>
    <w:rsid w:val="00D33AD8"/>
    <w:rsid w:val="00D34AD9"/>
    <w:rsid w:val="00D35895"/>
    <w:rsid w:val="00D35E31"/>
    <w:rsid w:val="00D35E57"/>
    <w:rsid w:val="00D36047"/>
    <w:rsid w:val="00D364B7"/>
    <w:rsid w:val="00D36C4B"/>
    <w:rsid w:val="00D37488"/>
    <w:rsid w:val="00D37690"/>
    <w:rsid w:val="00D37C2B"/>
    <w:rsid w:val="00D4014A"/>
    <w:rsid w:val="00D40295"/>
    <w:rsid w:val="00D420E5"/>
    <w:rsid w:val="00D43EAA"/>
    <w:rsid w:val="00D44241"/>
    <w:rsid w:val="00D4494D"/>
    <w:rsid w:val="00D44F34"/>
    <w:rsid w:val="00D455D1"/>
    <w:rsid w:val="00D46176"/>
    <w:rsid w:val="00D46178"/>
    <w:rsid w:val="00D4797B"/>
    <w:rsid w:val="00D47CD3"/>
    <w:rsid w:val="00D47CDF"/>
    <w:rsid w:val="00D5086B"/>
    <w:rsid w:val="00D51484"/>
    <w:rsid w:val="00D5148F"/>
    <w:rsid w:val="00D5200E"/>
    <w:rsid w:val="00D52DC7"/>
    <w:rsid w:val="00D52F6A"/>
    <w:rsid w:val="00D52FEA"/>
    <w:rsid w:val="00D539C9"/>
    <w:rsid w:val="00D53B46"/>
    <w:rsid w:val="00D53C1E"/>
    <w:rsid w:val="00D54039"/>
    <w:rsid w:val="00D54520"/>
    <w:rsid w:val="00D55A0D"/>
    <w:rsid w:val="00D55A3B"/>
    <w:rsid w:val="00D55FCE"/>
    <w:rsid w:val="00D5606C"/>
    <w:rsid w:val="00D56825"/>
    <w:rsid w:val="00D56E27"/>
    <w:rsid w:val="00D60C3F"/>
    <w:rsid w:val="00D61A1F"/>
    <w:rsid w:val="00D62192"/>
    <w:rsid w:val="00D62B30"/>
    <w:rsid w:val="00D62C0A"/>
    <w:rsid w:val="00D63BDB"/>
    <w:rsid w:val="00D64B6C"/>
    <w:rsid w:val="00D6525E"/>
    <w:rsid w:val="00D657FC"/>
    <w:rsid w:val="00D65E01"/>
    <w:rsid w:val="00D66593"/>
    <w:rsid w:val="00D67781"/>
    <w:rsid w:val="00D67C6F"/>
    <w:rsid w:val="00D67DB3"/>
    <w:rsid w:val="00D70289"/>
    <w:rsid w:val="00D7089A"/>
    <w:rsid w:val="00D713FE"/>
    <w:rsid w:val="00D71541"/>
    <w:rsid w:val="00D71DAF"/>
    <w:rsid w:val="00D72AA5"/>
    <w:rsid w:val="00D735E8"/>
    <w:rsid w:val="00D73F95"/>
    <w:rsid w:val="00D74B6F"/>
    <w:rsid w:val="00D755D5"/>
    <w:rsid w:val="00D75B6C"/>
    <w:rsid w:val="00D75C49"/>
    <w:rsid w:val="00D75CEE"/>
    <w:rsid w:val="00D76116"/>
    <w:rsid w:val="00D765F6"/>
    <w:rsid w:val="00D76ADF"/>
    <w:rsid w:val="00D76F03"/>
    <w:rsid w:val="00D77D41"/>
    <w:rsid w:val="00D80666"/>
    <w:rsid w:val="00D80957"/>
    <w:rsid w:val="00D80E05"/>
    <w:rsid w:val="00D80FCE"/>
    <w:rsid w:val="00D81075"/>
    <w:rsid w:val="00D81888"/>
    <w:rsid w:val="00D81B66"/>
    <w:rsid w:val="00D820BF"/>
    <w:rsid w:val="00D825D2"/>
    <w:rsid w:val="00D82EA7"/>
    <w:rsid w:val="00D834CD"/>
    <w:rsid w:val="00D83C05"/>
    <w:rsid w:val="00D84959"/>
    <w:rsid w:val="00D84CFB"/>
    <w:rsid w:val="00D85C28"/>
    <w:rsid w:val="00D85F80"/>
    <w:rsid w:val="00D86234"/>
    <w:rsid w:val="00D862B8"/>
    <w:rsid w:val="00D8651F"/>
    <w:rsid w:val="00D865DF"/>
    <w:rsid w:val="00D866CB"/>
    <w:rsid w:val="00D868C1"/>
    <w:rsid w:val="00D8737A"/>
    <w:rsid w:val="00D87453"/>
    <w:rsid w:val="00D87677"/>
    <w:rsid w:val="00D8768F"/>
    <w:rsid w:val="00D90E41"/>
    <w:rsid w:val="00D91C01"/>
    <w:rsid w:val="00D92070"/>
    <w:rsid w:val="00D9221A"/>
    <w:rsid w:val="00D92570"/>
    <w:rsid w:val="00D92B6F"/>
    <w:rsid w:val="00D92C67"/>
    <w:rsid w:val="00D95197"/>
    <w:rsid w:val="00D9535E"/>
    <w:rsid w:val="00D953E2"/>
    <w:rsid w:val="00D954E0"/>
    <w:rsid w:val="00D95FE4"/>
    <w:rsid w:val="00D9727F"/>
    <w:rsid w:val="00D97433"/>
    <w:rsid w:val="00DA08AC"/>
    <w:rsid w:val="00DA0999"/>
    <w:rsid w:val="00DA0E41"/>
    <w:rsid w:val="00DA1ACF"/>
    <w:rsid w:val="00DA32D9"/>
    <w:rsid w:val="00DA359A"/>
    <w:rsid w:val="00DA418C"/>
    <w:rsid w:val="00DA533E"/>
    <w:rsid w:val="00DA5E34"/>
    <w:rsid w:val="00DA600C"/>
    <w:rsid w:val="00DA6AA9"/>
    <w:rsid w:val="00DA70F4"/>
    <w:rsid w:val="00DA7903"/>
    <w:rsid w:val="00DB0549"/>
    <w:rsid w:val="00DB0F1A"/>
    <w:rsid w:val="00DB1CB1"/>
    <w:rsid w:val="00DB281A"/>
    <w:rsid w:val="00DB3819"/>
    <w:rsid w:val="00DB3FCB"/>
    <w:rsid w:val="00DB4246"/>
    <w:rsid w:val="00DB48DE"/>
    <w:rsid w:val="00DB4F0E"/>
    <w:rsid w:val="00DB5C0B"/>
    <w:rsid w:val="00DB5E2B"/>
    <w:rsid w:val="00DB640A"/>
    <w:rsid w:val="00DB646C"/>
    <w:rsid w:val="00DB663F"/>
    <w:rsid w:val="00DB6E8E"/>
    <w:rsid w:val="00DB7348"/>
    <w:rsid w:val="00DB7EF1"/>
    <w:rsid w:val="00DC004F"/>
    <w:rsid w:val="00DC009A"/>
    <w:rsid w:val="00DC1157"/>
    <w:rsid w:val="00DC11BD"/>
    <w:rsid w:val="00DC1F1B"/>
    <w:rsid w:val="00DC225B"/>
    <w:rsid w:val="00DC3B3D"/>
    <w:rsid w:val="00DC3BE2"/>
    <w:rsid w:val="00DC3D99"/>
    <w:rsid w:val="00DC3E71"/>
    <w:rsid w:val="00DC4F6E"/>
    <w:rsid w:val="00DC5308"/>
    <w:rsid w:val="00DC605E"/>
    <w:rsid w:val="00DC6348"/>
    <w:rsid w:val="00DC772A"/>
    <w:rsid w:val="00DC7CA0"/>
    <w:rsid w:val="00DC7FE2"/>
    <w:rsid w:val="00DD02F5"/>
    <w:rsid w:val="00DD1D4F"/>
    <w:rsid w:val="00DD23D9"/>
    <w:rsid w:val="00DD4737"/>
    <w:rsid w:val="00DD488C"/>
    <w:rsid w:val="00DD4CD2"/>
    <w:rsid w:val="00DD4F9F"/>
    <w:rsid w:val="00DD5833"/>
    <w:rsid w:val="00DD7153"/>
    <w:rsid w:val="00DD7C51"/>
    <w:rsid w:val="00DD7C90"/>
    <w:rsid w:val="00DD7F2A"/>
    <w:rsid w:val="00DE0122"/>
    <w:rsid w:val="00DE055E"/>
    <w:rsid w:val="00DE083C"/>
    <w:rsid w:val="00DE0B85"/>
    <w:rsid w:val="00DE2241"/>
    <w:rsid w:val="00DE24A9"/>
    <w:rsid w:val="00DE2716"/>
    <w:rsid w:val="00DE499E"/>
    <w:rsid w:val="00DE49C2"/>
    <w:rsid w:val="00DE5767"/>
    <w:rsid w:val="00DE57B0"/>
    <w:rsid w:val="00DE5E42"/>
    <w:rsid w:val="00DE6C87"/>
    <w:rsid w:val="00DE6F26"/>
    <w:rsid w:val="00DE7C46"/>
    <w:rsid w:val="00DF0B0C"/>
    <w:rsid w:val="00DF1145"/>
    <w:rsid w:val="00DF22CF"/>
    <w:rsid w:val="00DF2B74"/>
    <w:rsid w:val="00DF2C24"/>
    <w:rsid w:val="00DF2C54"/>
    <w:rsid w:val="00DF4982"/>
    <w:rsid w:val="00DF6180"/>
    <w:rsid w:val="00DF7378"/>
    <w:rsid w:val="00DF752B"/>
    <w:rsid w:val="00DF760F"/>
    <w:rsid w:val="00E00373"/>
    <w:rsid w:val="00E00D02"/>
    <w:rsid w:val="00E00F2E"/>
    <w:rsid w:val="00E014D1"/>
    <w:rsid w:val="00E01611"/>
    <w:rsid w:val="00E0223D"/>
    <w:rsid w:val="00E027B2"/>
    <w:rsid w:val="00E03D46"/>
    <w:rsid w:val="00E04B48"/>
    <w:rsid w:val="00E05A7E"/>
    <w:rsid w:val="00E070EC"/>
    <w:rsid w:val="00E0787D"/>
    <w:rsid w:val="00E07CE1"/>
    <w:rsid w:val="00E10F5D"/>
    <w:rsid w:val="00E11071"/>
    <w:rsid w:val="00E110CB"/>
    <w:rsid w:val="00E11539"/>
    <w:rsid w:val="00E12AA9"/>
    <w:rsid w:val="00E12ED3"/>
    <w:rsid w:val="00E15EA3"/>
    <w:rsid w:val="00E16005"/>
    <w:rsid w:val="00E17555"/>
    <w:rsid w:val="00E1770A"/>
    <w:rsid w:val="00E179BC"/>
    <w:rsid w:val="00E17FC0"/>
    <w:rsid w:val="00E20B2F"/>
    <w:rsid w:val="00E20BE7"/>
    <w:rsid w:val="00E20F6A"/>
    <w:rsid w:val="00E21700"/>
    <w:rsid w:val="00E21DE8"/>
    <w:rsid w:val="00E22110"/>
    <w:rsid w:val="00E227EE"/>
    <w:rsid w:val="00E22F20"/>
    <w:rsid w:val="00E23237"/>
    <w:rsid w:val="00E2325C"/>
    <w:rsid w:val="00E233F1"/>
    <w:rsid w:val="00E23C77"/>
    <w:rsid w:val="00E23F86"/>
    <w:rsid w:val="00E2447D"/>
    <w:rsid w:val="00E266C0"/>
    <w:rsid w:val="00E26A4B"/>
    <w:rsid w:val="00E26AB4"/>
    <w:rsid w:val="00E27FBE"/>
    <w:rsid w:val="00E31991"/>
    <w:rsid w:val="00E31A0C"/>
    <w:rsid w:val="00E3202C"/>
    <w:rsid w:val="00E32E4C"/>
    <w:rsid w:val="00E33BE1"/>
    <w:rsid w:val="00E3557A"/>
    <w:rsid w:val="00E359BA"/>
    <w:rsid w:val="00E35F34"/>
    <w:rsid w:val="00E36226"/>
    <w:rsid w:val="00E37860"/>
    <w:rsid w:val="00E40462"/>
    <w:rsid w:val="00E40CF6"/>
    <w:rsid w:val="00E43290"/>
    <w:rsid w:val="00E43929"/>
    <w:rsid w:val="00E4396F"/>
    <w:rsid w:val="00E43E53"/>
    <w:rsid w:val="00E44EE2"/>
    <w:rsid w:val="00E45475"/>
    <w:rsid w:val="00E45E8A"/>
    <w:rsid w:val="00E46A6D"/>
    <w:rsid w:val="00E46AB8"/>
    <w:rsid w:val="00E46CB7"/>
    <w:rsid w:val="00E46F1E"/>
    <w:rsid w:val="00E477FA"/>
    <w:rsid w:val="00E50333"/>
    <w:rsid w:val="00E50F77"/>
    <w:rsid w:val="00E50FBC"/>
    <w:rsid w:val="00E51321"/>
    <w:rsid w:val="00E51653"/>
    <w:rsid w:val="00E51785"/>
    <w:rsid w:val="00E51865"/>
    <w:rsid w:val="00E53120"/>
    <w:rsid w:val="00E53798"/>
    <w:rsid w:val="00E53913"/>
    <w:rsid w:val="00E54ACC"/>
    <w:rsid w:val="00E551DA"/>
    <w:rsid w:val="00E56587"/>
    <w:rsid w:val="00E57126"/>
    <w:rsid w:val="00E57C2E"/>
    <w:rsid w:val="00E57F52"/>
    <w:rsid w:val="00E60571"/>
    <w:rsid w:val="00E60701"/>
    <w:rsid w:val="00E6106E"/>
    <w:rsid w:val="00E61525"/>
    <w:rsid w:val="00E61A08"/>
    <w:rsid w:val="00E61DB8"/>
    <w:rsid w:val="00E61E77"/>
    <w:rsid w:val="00E62CB2"/>
    <w:rsid w:val="00E63DDC"/>
    <w:rsid w:val="00E64279"/>
    <w:rsid w:val="00E64B24"/>
    <w:rsid w:val="00E651CC"/>
    <w:rsid w:val="00E65363"/>
    <w:rsid w:val="00E654CE"/>
    <w:rsid w:val="00E65771"/>
    <w:rsid w:val="00E65CDF"/>
    <w:rsid w:val="00E65D27"/>
    <w:rsid w:val="00E6752D"/>
    <w:rsid w:val="00E675DB"/>
    <w:rsid w:val="00E67FCD"/>
    <w:rsid w:val="00E70205"/>
    <w:rsid w:val="00E70950"/>
    <w:rsid w:val="00E7105A"/>
    <w:rsid w:val="00E71BDA"/>
    <w:rsid w:val="00E71C66"/>
    <w:rsid w:val="00E72375"/>
    <w:rsid w:val="00E7266A"/>
    <w:rsid w:val="00E727F2"/>
    <w:rsid w:val="00E73797"/>
    <w:rsid w:val="00E737F7"/>
    <w:rsid w:val="00E73BA4"/>
    <w:rsid w:val="00E742B4"/>
    <w:rsid w:val="00E76C4F"/>
    <w:rsid w:val="00E773DD"/>
    <w:rsid w:val="00E77E0C"/>
    <w:rsid w:val="00E810AC"/>
    <w:rsid w:val="00E8137F"/>
    <w:rsid w:val="00E82642"/>
    <w:rsid w:val="00E829E7"/>
    <w:rsid w:val="00E829EC"/>
    <w:rsid w:val="00E83647"/>
    <w:rsid w:val="00E83AB1"/>
    <w:rsid w:val="00E84027"/>
    <w:rsid w:val="00E841C4"/>
    <w:rsid w:val="00E843CB"/>
    <w:rsid w:val="00E8505F"/>
    <w:rsid w:val="00E854D5"/>
    <w:rsid w:val="00E85CDF"/>
    <w:rsid w:val="00E864BD"/>
    <w:rsid w:val="00E8769D"/>
    <w:rsid w:val="00E907C0"/>
    <w:rsid w:val="00E91573"/>
    <w:rsid w:val="00E919E4"/>
    <w:rsid w:val="00E9243D"/>
    <w:rsid w:val="00E9326A"/>
    <w:rsid w:val="00E94736"/>
    <w:rsid w:val="00E947E9"/>
    <w:rsid w:val="00E9498D"/>
    <w:rsid w:val="00E94CF9"/>
    <w:rsid w:val="00E94E61"/>
    <w:rsid w:val="00E9501A"/>
    <w:rsid w:val="00E95DE6"/>
    <w:rsid w:val="00E9609E"/>
    <w:rsid w:val="00E9708D"/>
    <w:rsid w:val="00E97261"/>
    <w:rsid w:val="00E9737D"/>
    <w:rsid w:val="00EA0678"/>
    <w:rsid w:val="00EA1B2C"/>
    <w:rsid w:val="00EA240E"/>
    <w:rsid w:val="00EA2DA9"/>
    <w:rsid w:val="00EA3F99"/>
    <w:rsid w:val="00EA427F"/>
    <w:rsid w:val="00EA4567"/>
    <w:rsid w:val="00EA47D0"/>
    <w:rsid w:val="00EA4857"/>
    <w:rsid w:val="00EA4D44"/>
    <w:rsid w:val="00EA5CE1"/>
    <w:rsid w:val="00EA6DB8"/>
    <w:rsid w:val="00EA759F"/>
    <w:rsid w:val="00EA79DE"/>
    <w:rsid w:val="00EB02C1"/>
    <w:rsid w:val="00EB0AF3"/>
    <w:rsid w:val="00EB0C5E"/>
    <w:rsid w:val="00EB18DC"/>
    <w:rsid w:val="00EB3000"/>
    <w:rsid w:val="00EB315E"/>
    <w:rsid w:val="00EB3FD8"/>
    <w:rsid w:val="00EB46B3"/>
    <w:rsid w:val="00EB5CF8"/>
    <w:rsid w:val="00EB61A6"/>
    <w:rsid w:val="00EB762D"/>
    <w:rsid w:val="00EC05C3"/>
    <w:rsid w:val="00EC06F4"/>
    <w:rsid w:val="00EC0DB7"/>
    <w:rsid w:val="00EC1163"/>
    <w:rsid w:val="00EC1ABC"/>
    <w:rsid w:val="00EC1B81"/>
    <w:rsid w:val="00EC1C1A"/>
    <w:rsid w:val="00EC2580"/>
    <w:rsid w:val="00EC2832"/>
    <w:rsid w:val="00EC2BEC"/>
    <w:rsid w:val="00EC31B2"/>
    <w:rsid w:val="00EC4AC4"/>
    <w:rsid w:val="00EC55A4"/>
    <w:rsid w:val="00EC594A"/>
    <w:rsid w:val="00EC60AC"/>
    <w:rsid w:val="00EC652E"/>
    <w:rsid w:val="00EC666D"/>
    <w:rsid w:val="00EC6D76"/>
    <w:rsid w:val="00ED12F0"/>
    <w:rsid w:val="00ED1E01"/>
    <w:rsid w:val="00ED2614"/>
    <w:rsid w:val="00ED2C18"/>
    <w:rsid w:val="00ED30AB"/>
    <w:rsid w:val="00ED3326"/>
    <w:rsid w:val="00ED3735"/>
    <w:rsid w:val="00ED3BFE"/>
    <w:rsid w:val="00ED448A"/>
    <w:rsid w:val="00ED4AF4"/>
    <w:rsid w:val="00ED4C87"/>
    <w:rsid w:val="00ED4E83"/>
    <w:rsid w:val="00ED6A65"/>
    <w:rsid w:val="00ED7569"/>
    <w:rsid w:val="00ED765C"/>
    <w:rsid w:val="00ED7913"/>
    <w:rsid w:val="00ED7FD6"/>
    <w:rsid w:val="00EE0785"/>
    <w:rsid w:val="00EE1003"/>
    <w:rsid w:val="00EE1301"/>
    <w:rsid w:val="00EE21C3"/>
    <w:rsid w:val="00EE3754"/>
    <w:rsid w:val="00EE4917"/>
    <w:rsid w:val="00EE4B10"/>
    <w:rsid w:val="00EE503F"/>
    <w:rsid w:val="00EE510E"/>
    <w:rsid w:val="00EE5D96"/>
    <w:rsid w:val="00EE6284"/>
    <w:rsid w:val="00EE65BB"/>
    <w:rsid w:val="00EE6E48"/>
    <w:rsid w:val="00EE6FBD"/>
    <w:rsid w:val="00EE70D5"/>
    <w:rsid w:val="00EE7A03"/>
    <w:rsid w:val="00EE7B26"/>
    <w:rsid w:val="00EF0F52"/>
    <w:rsid w:val="00EF1C45"/>
    <w:rsid w:val="00EF2821"/>
    <w:rsid w:val="00EF3167"/>
    <w:rsid w:val="00EF3AF7"/>
    <w:rsid w:val="00EF3F11"/>
    <w:rsid w:val="00EF594A"/>
    <w:rsid w:val="00EF65B8"/>
    <w:rsid w:val="00EF6907"/>
    <w:rsid w:val="00EF6EA1"/>
    <w:rsid w:val="00EF7317"/>
    <w:rsid w:val="00F00DFB"/>
    <w:rsid w:val="00F0110B"/>
    <w:rsid w:val="00F01EFA"/>
    <w:rsid w:val="00F02322"/>
    <w:rsid w:val="00F024AC"/>
    <w:rsid w:val="00F024E1"/>
    <w:rsid w:val="00F02DF3"/>
    <w:rsid w:val="00F0314C"/>
    <w:rsid w:val="00F04347"/>
    <w:rsid w:val="00F04D0B"/>
    <w:rsid w:val="00F053BC"/>
    <w:rsid w:val="00F05773"/>
    <w:rsid w:val="00F05C3B"/>
    <w:rsid w:val="00F063D1"/>
    <w:rsid w:val="00F07AC6"/>
    <w:rsid w:val="00F07B97"/>
    <w:rsid w:val="00F11141"/>
    <w:rsid w:val="00F11A1D"/>
    <w:rsid w:val="00F11DCF"/>
    <w:rsid w:val="00F1202F"/>
    <w:rsid w:val="00F1315B"/>
    <w:rsid w:val="00F137B8"/>
    <w:rsid w:val="00F14477"/>
    <w:rsid w:val="00F1484D"/>
    <w:rsid w:val="00F1661F"/>
    <w:rsid w:val="00F20187"/>
    <w:rsid w:val="00F20882"/>
    <w:rsid w:val="00F20CAB"/>
    <w:rsid w:val="00F20D29"/>
    <w:rsid w:val="00F2174F"/>
    <w:rsid w:val="00F21766"/>
    <w:rsid w:val="00F21AE7"/>
    <w:rsid w:val="00F23C79"/>
    <w:rsid w:val="00F245F8"/>
    <w:rsid w:val="00F251F1"/>
    <w:rsid w:val="00F253B8"/>
    <w:rsid w:val="00F256FC"/>
    <w:rsid w:val="00F26C02"/>
    <w:rsid w:val="00F27537"/>
    <w:rsid w:val="00F2779C"/>
    <w:rsid w:val="00F27AE9"/>
    <w:rsid w:val="00F27B0C"/>
    <w:rsid w:val="00F307B1"/>
    <w:rsid w:val="00F3099E"/>
    <w:rsid w:val="00F312A2"/>
    <w:rsid w:val="00F32871"/>
    <w:rsid w:val="00F32F2B"/>
    <w:rsid w:val="00F3396F"/>
    <w:rsid w:val="00F354FF"/>
    <w:rsid w:val="00F357C9"/>
    <w:rsid w:val="00F35F38"/>
    <w:rsid w:val="00F363DF"/>
    <w:rsid w:val="00F37EA3"/>
    <w:rsid w:val="00F37F07"/>
    <w:rsid w:val="00F400BB"/>
    <w:rsid w:val="00F40A51"/>
    <w:rsid w:val="00F41088"/>
    <w:rsid w:val="00F413CA"/>
    <w:rsid w:val="00F41B18"/>
    <w:rsid w:val="00F41D66"/>
    <w:rsid w:val="00F42003"/>
    <w:rsid w:val="00F42209"/>
    <w:rsid w:val="00F42819"/>
    <w:rsid w:val="00F42D74"/>
    <w:rsid w:val="00F43917"/>
    <w:rsid w:val="00F45359"/>
    <w:rsid w:val="00F45B61"/>
    <w:rsid w:val="00F45D91"/>
    <w:rsid w:val="00F46596"/>
    <w:rsid w:val="00F47706"/>
    <w:rsid w:val="00F47770"/>
    <w:rsid w:val="00F47C6B"/>
    <w:rsid w:val="00F5060B"/>
    <w:rsid w:val="00F5086C"/>
    <w:rsid w:val="00F513B0"/>
    <w:rsid w:val="00F514AD"/>
    <w:rsid w:val="00F51CF1"/>
    <w:rsid w:val="00F51F34"/>
    <w:rsid w:val="00F5239B"/>
    <w:rsid w:val="00F525B6"/>
    <w:rsid w:val="00F534E1"/>
    <w:rsid w:val="00F545AA"/>
    <w:rsid w:val="00F546B2"/>
    <w:rsid w:val="00F55BEB"/>
    <w:rsid w:val="00F5721C"/>
    <w:rsid w:val="00F602DC"/>
    <w:rsid w:val="00F6058F"/>
    <w:rsid w:val="00F6099B"/>
    <w:rsid w:val="00F60E16"/>
    <w:rsid w:val="00F60E73"/>
    <w:rsid w:val="00F6114A"/>
    <w:rsid w:val="00F612D7"/>
    <w:rsid w:val="00F626AB"/>
    <w:rsid w:val="00F628A5"/>
    <w:rsid w:val="00F63F15"/>
    <w:rsid w:val="00F645C1"/>
    <w:rsid w:val="00F648BC"/>
    <w:rsid w:val="00F648CB"/>
    <w:rsid w:val="00F6599B"/>
    <w:rsid w:val="00F66126"/>
    <w:rsid w:val="00F66173"/>
    <w:rsid w:val="00F66920"/>
    <w:rsid w:val="00F66AB8"/>
    <w:rsid w:val="00F66D31"/>
    <w:rsid w:val="00F66FEF"/>
    <w:rsid w:val="00F67518"/>
    <w:rsid w:val="00F6776B"/>
    <w:rsid w:val="00F67CF1"/>
    <w:rsid w:val="00F71899"/>
    <w:rsid w:val="00F72326"/>
    <w:rsid w:val="00F72B91"/>
    <w:rsid w:val="00F73459"/>
    <w:rsid w:val="00F7361A"/>
    <w:rsid w:val="00F738DB"/>
    <w:rsid w:val="00F742A8"/>
    <w:rsid w:val="00F7443B"/>
    <w:rsid w:val="00F745EB"/>
    <w:rsid w:val="00F7460B"/>
    <w:rsid w:val="00F748C8"/>
    <w:rsid w:val="00F749D4"/>
    <w:rsid w:val="00F75667"/>
    <w:rsid w:val="00F76784"/>
    <w:rsid w:val="00F76D34"/>
    <w:rsid w:val="00F8068D"/>
    <w:rsid w:val="00F80899"/>
    <w:rsid w:val="00F8104A"/>
    <w:rsid w:val="00F81183"/>
    <w:rsid w:val="00F8123F"/>
    <w:rsid w:val="00F815D7"/>
    <w:rsid w:val="00F8195F"/>
    <w:rsid w:val="00F81E8F"/>
    <w:rsid w:val="00F82231"/>
    <w:rsid w:val="00F82790"/>
    <w:rsid w:val="00F827B5"/>
    <w:rsid w:val="00F833AF"/>
    <w:rsid w:val="00F83D7C"/>
    <w:rsid w:val="00F84372"/>
    <w:rsid w:val="00F8438B"/>
    <w:rsid w:val="00F846F7"/>
    <w:rsid w:val="00F84733"/>
    <w:rsid w:val="00F84BD5"/>
    <w:rsid w:val="00F8598F"/>
    <w:rsid w:val="00F870E0"/>
    <w:rsid w:val="00F87538"/>
    <w:rsid w:val="00F87C12"/>
    <w:rsid w:val="00F87D0D"/>
    <w:rsid w:val="00F902D3"/>
    <w:rsid w:val="00F908D4"/>
    <w:rsid w:val="00F9302C"/>
    <w:rsid w:val="00F93E7B"/>
    <w:rsid w:val="00F94216"/>
    <w:rsid w:val="00F94355"/>
    <w:rsid w:val="00F94631"/>
    <w:rsid w:val="00F94CF9"/>
    <w:rsid w:val="00F950F8"/>
    <w:rsid w:val="00F95322"/>
    <w:rsid w:val="00F95613"/>
    <w:rsid w:val="00F95C78"/>
    <w:rsid w:val="00F96354"/>
    <w:rsid w:val="00F96B19"/>
    <w:rsid w:val="00F96FF7"/>
    <w:rsid w:val="00F970EB"/>
    <w:rsid w:val="00F9718C"/>
    <w:rsid w:val="00FA1D3E"/>
    <w:rsid w:val="00FA21DA"/>
    <w:rsid w:val="00FA28F4"/>
    <w:rsid w:val="00FA2A54"/>
    <w:rsid w:val="00FA2D5D"/>
    <w:rsid w:val="00FA31AB"/>
    <w:rsid w:val="00FA31D2"/>
    <w:rsid w:val="00FA3CAC"/>
    <w:rsid w:val="00FA40FC"/>
    <w:rsid w:val="00FA4D7F"/>
    <w:rsid w:val="00FA4F5C"/>
    <w:rsid w:val="00FA52AD"/>
    <w:rsid w:val="00FA571A"/>
    <w:rsid w:val="00FA61FB"/>
    <w:rsid w:val="00FA6563"/>
    <w:rsid w:val="00FA65AE"/>
    <w:rsid w:val="00FA693B"/>
    <w:rsid w:val="00FA78AA"/>
    <w:rsid w:val="00FB02D5"/>
    <w:rsid w:val="00FB152D"/>
    <w:rsid w:val="00FB1584"/>
    <w:rsid w:val="00FB160F"/>
    <w:rsid w:val="00FB18F2"/>
    <w:rsid w:val="00FB1E7A"/>
    <w:rsid w:val="00FB2487"/>
    <w:rsid w:val="00FB2DE3"/>
    <w:rsid w:val="00FB2E07"/>
    <w:rsid w:val="00FB3468"/>
    <w:rsid w:val="00FB34AA"/>
    <w:rsid w:val="00FB3BB5"/>
    <w:rsid w:val="00FB4B79"/>
    <w:rsid w:val="00FB4D55"/>
    <w:rsid w:val="00FB5627"/>
    <w:rsid w:val="00FB5BF5"/>
    <w:rsid w:val="00FB5DCB"/>
    <w:rsid w:val="00FB6E59"/>
    <w:rsid w:val="00FC08D2"/>
    <w:rsid w:val="00FC14BA"/>
    <w:rsid w:val="00FC19DB"/>
    <w:rsid w:val="00FC1C02"/>
    <w:rsid w:val="00FC1F05"/>
    <w:rsid w:val="00FC20EB"/>
    <w:rsid w:val="00FC28CE"/>
    <w:rsid w:val="00FC3149"/>
    <w:rsid w:val="00FC36B9"/>
    <w:rsid w:val="00FC5217"/>
    <w:rsid w:val="00FC666A"/>
    <w:rsid w:val="00FC66ED"/>
    <w:rsid w:val="00FC6A1A"/>
    <w:rsid w:val="00FC73DD"/>
    <w:rsid w:val="00FC782F"/>
    <w:rsid w:val="00FD01A4"/>
    <w:rsid w:val="00FD0343"/>
    <w:rsid w:val="00FD1002"/>
    <w:rsid w:val="00FD1719"/>
    <w:rsid w:val="00FD3332"/>
    <w:rsid w:val="00FD3E93"/>
    <w:rsid w:val="00FD5B55"/>
    <w:rsid w:val="00FD693F"/>
    <w:rsid w:val="00FD76ED"/>
    <w:rsid w:val="00FE0048"/>
    <w:rsid w:val="00FE1BC3"/>
    <w:rsid w:val="00FE3AA4"/>
    <w:rsid w:val="00FE43D6"/>
    <w:rsid w:val="00FE54A7"/>
    <w:rsid w:val="00FE5624"/>
    <w:rsid w:val="00FE5BA7"/>
    <w:rsid w:val="00FE5FA5"/>
    <w:rsid w:val="00FE72C0"/>
    <w:rsid w:val="00FE7E30"/>
    <w:rsid w:val="00FF0BD6"/>
    <w:rsid w:val="00FF0CAB"/>
    <w:rsid w:val="00FF0DAC"/>
    <w:rsid w:val="00FF1160"/>
    <w:rsid w:val="00FF1683"/>
    <w:rsid w:val="00FF1D6A"/>
    <w:rsid w:val="00FF1E1E"/>
    <w:rsid w:val="00FF28FA"/>
    <w:rsid w:val="00FF3AE0"/>
    <w:rsid w:val="00FF444E"/>
    <w:rsid w:val="00FF462E"/>
    <w:rsid w:val="00FF4994"/>
    <w:rsid w:val="00FF4C9C"/>
    <w:rsid w:val="00FF5115"/>
    <w:rsid w:val="00FF5718"/>
    <w:rsid w:val="00FF6D35"/>
    <w:rsid w:val="00FF6DF6"/>
    <w:rsid w:val="00FF72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40328C"/>
  <w15:docId w15:val="{DC330744-9A16-4752-BDF1-389F4D5CA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unhideWhenUsed="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F5F92"/>
    <w:pPr>
      <w:spacing w:after="200" w:line="276" w:lineRule="auto"/>
      <w:jc w:val="both"/>
    </w:pPr>
    <w:rPr>
      <w:sz w:val="22"/>
      <w:szCs w:val="22"/>
    </w:rPr>
  </w:style>
  <w:style w:type="paragraph" w:styleId="Heading1">
    <w:name w:val="heading 1"/>
    <w:basedOn w:val="Normal"/>
    <w:next w:val="Normal"/>
    <w:link w:val="Heading1Char"/>
    <w:uiPriority w:val="99"/>
    <w:qFormat/>
    <w:rsid w:val="00713FB0"/>
    <w:pPr>
      <w:keepNext/>
      <w:keepLines/>
      <w:numPr>
        <w:numId w:val="6"/>
      </w:numPr>
      <w:spacing w:before="480" w:after="240"/>
      <w:outlineLvl w:val="0"/>
    </w:pPr>
    <w:rPr>
      <w:rFonts w:ascii="Cambria" w:eastAsia="Times New Roman" w:hAnsi="Cambria"/>
      <w:b/>
      <w:bCs/>
      <w:color w:val="365F91"/>
      <w:sz w:val="28"/>
      <w:szCs w:val="28"/>
    </w:rPr>
  </w:style>
  <w:style w:type="paragraph" w:styleId="Heading2">
    <w:name w:val="heading 2"/>
    <w:basedOn w:val="ListBullet"/>
    <w:next w:val="Normal"/>
    <w:link w:val="Heading2Char"/>
    <w:uiPriority w:val="99"/>
    <w:qFormat/>
    <w:rsid w:val="005D2669"/>
    <w:pPr>
      <w:keepNext/>
      <w:keepLines/>
      <w:numPr>
        <w:ilvl w:val="1"/>
        <w:numId w:val="6"/>
      </w:numPr>
      <w:spacing w:before="200"/>
      <w:outlineLvl w:val="1"/>
    </w:pPr>
    <w:rPr>
      <w:rFonts w:ascii="Cambria" w:eastAsia="Times New Roman" w:hAnsi="Cambria"/>
      <w:b/>
      <w:bCs/>
      <w:sz w:val="26"/>
      <w:szCs w:val="26"/>
    </w:rPr>
  </w:style>
  <w:style w:type="paragraph" w:styleId="Heading3">
    <w:name w:val="heading 3"/>
    <w:basedOn w:val="Normal"/>
    <w:next w:val="Normal"/>
    <w:link w:val="Heading3Char"/>
    <w:uiPriority w:val="99"/>
    <w:qFormat/>
    <w:rsid w:val="000518DF"/>
    <w:pPr>
      <w:keepNext/>
      <w:keepLines/>
      <w:numPr>
        <w:ilvl w:val="2"/>
        <w:numId w:val="6"/>
      </w:numPr>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9"/>
    <w:qFormat/>
    <w:rsid w:val="005F5F92"/>
    <w:pPr>
      <w:keepNext/>
      <w:keepLines/>
      <w:numPr>
        <w:ilvl w:val="3"/>
        <w:numId w:val="6"/>
      </w:numPr>
      <w:spacing w:before="200" w:after="0"/>
      <w:outlineLvl w:val="3"/>
    </w:pPr>
    <w:rPr>
      <w:rFonts w:ascii="Cambria" w:eastAsia="Times New Roman" w:hAnsi="Cambria"/>
      <w:b/>
      <w:bCs/>
      <w:i/>
      <w:iCs/>
      <w:color w:val="4F81BD"/>
    </w:rPr>
  </w:style>
  <w:style w:type="paragraph" w:styleId="Heading5">
    <w:name w:val="heading 5"/>
    <w:basedOn w:val="Normal"/>
    <w:next w:val="Normal"/>
    <w:link w:val="Heading5Char"/>
    <w:uiPriority w:val="99"/>
    <w:qFormat/>
    <w:rsid w:val="005F5F92"/>
    <w:pPr>
      <w:keepNext/>
      <w:keepLines/>
      <w:numPr>
        <w:ilvl w:val="4"/>
        <w:numId w:val="6"/>
      </w:numPr>
      <w:spacing w:before="200" w:after="0"/>
      <w:outlineLvl w:val="4"/>
    </w:pPr>
    <w:rPr>
      <w:rFonts w:ascii="Cambria" w:eastAsia="Times New Roman" w:hAnsi="Cambria"/>
      <w:color w:val="243F60"/>
    </w:rPr>
  </w:style>
  <w:style w:type="paragraph" w:styleId="Heading6">
    <w:name w:val="heading 6"/>
    <w:basedOn w:val="Normal"/>
    <w:next w:val="Normal"/>
    <w:link w:val="Heading6Char"/>
    <w:uiPriority w:val="99"/>
    <w:unhideWhenUsed/>
    <w:qFormat/>
    <w:rsid w:val="005F5F92"/>
    <w:pPr>
      <w:keepNext/>
      <w:keepLines/>
      <w:numPr>
        <w:ilvl w:val="5"/>
        <w:numId w:val="6"/>
      </w:numPr>
      <w:spacing w:before="200" w:after="0"/>
      <w:outlineLvl w:val="5"/>
    </w:pPr>
    <w:rPr>
      <w:rFonts w:ascii="Cambria" w:eastAsia="Times New Roman" w:hAnsi="Cambria"/>
      <w:i/>
      <w:iCs/>
      <w:color w:val="243F60"/>
    </w:rPr>
  </w:style>
  <w:style w:type="paragraph" w:styleId="Heading7">
    <w:name w:val="heading 7"/>
    <w:basedOn w:val="Normal"/>
    <w:next w:val="Normal"/>
    <w:link w:val="Heading7Char"/>
    <w:uiPriority w:val="99"/>
    <w:unhideWhenUsed/>
    <w:qFormat/>
    <w:rsid w:val="005F5F92"/>
    <w:pPr>
      <w:keepNext/>
      <w:keepLines/>
      <w:numPr>
        <w:ilvl w:val="6"/>
        <w:numId w:val="6"/>
      </w:numPr>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9"/>
    <w:unhideWhenUsed/>
    <w:qFormat/>
    <w:rsid w:val="005F5F92"/>
    <w:pPr>
      <w:keepNext/>
      <w:keepLines/>
      <w:numPr>
        <w:ilvl w:val="7"/>
        <w:numId w:val="6"/>
      </w:numPr>
      <w:spacing w:before="200" w:after="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9"/>
    <w:unhideWhenUsed/>
    <w:qFormat/>
    <w:rsid w:val="005F5F92"/>
    <w:pPr>
      <w:keepNext/>
      <w:keepLines/>
      <w:numPr>
        <w:ilvl w:val="8"/>
        <w:numId w:val="6"/>
      </w:numPr>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99"/>
    <w:unhideWhenUsed/>
    <w:qFormat/>
    <w:rsid w:val="005F5F92"/>
    <w:pPr>
      <w:spacing w:line="240" w:lineRule="auto"/>
      <w:jc w:val="center"/>
    </w:pPr>
    <w:rPr>
      <w:b/>
      <w:bCs/>
      <w:szCs w:val="18"/>
    </w:rPr>
  </w:style>
  <w:style w:type="character" w:customStyle="1" w:styleId="Heading1Char">
    <w:name w:val="Heading 1 Char"/>
    <w:basedOn w:val="DefaultParagraphFont"/>
    <w:link w:val="Heading1"/>
    <w:uiPriority w:val="99"/>
    <w:rsid w:val="00713FB0"/>
    <w:rPr>
      <w:rFonts w:ascii="Cambria" w:eastAsia="Times New Roman" w:hAnsi="Cambria"/>
      <w:b/>
      <w:bCs/>
      <w:color w:val="365F91"/>
      <w:sz w:val="28"/>
      <w:szCs w:val="28"/>
    </w:rPr>
  </w:style>
  <w:style w:type="paragraph" w:styleId="ListParagraph">
    <w:name w:val="List Paragraph"/>
    <w:basedOn w:val="Normal"/>
    <w:uiPriority w:val="1"/>
    <w:unhideWhenUsed/>
    <w:qFormat/>
    <w:rsid w:val="005F5F92"/>
    <w:pPr>
      <w:ind w:left="720"/>
      <w:contextualSpacing/>
    </w:pPr>
  </w:style>
  <w:style w:type="character" w:customStyle="1" w:styleId="Heading2Char">
    <w:name w:val="Heading 2 Char"/>
    <w:basedOn w:val="DefaultParagraphFont"/>
    <w:link w:val="Heading2"/>
    <w:uiPriority w:val="99"/>
    <w:rsid w:val="005D2669"/>
    <w:rPr>
      <w:rFonts w:ascii="Cambria" w:eastAsia="Times New Roman" w:hAnsi="Cambria"/>
      <w:b/>
      <w:bCs/>
      <w:sz w:val="26"/>
      <w:szCs w:val="26"/>
    </w:rPr>
  </w:style>
  <w:style w:type="character" w:customStyle="1" w:styleId="Heading3Char">
    <w:name w:val="Heading 3 Char"/>
    <w:basedOn w:val="DefaultParagraphFont"/>
    <w:link w:val="Heading3"/>
    <w:uiPriority w:val="99"/>
    <w:rsid w:val="000518DF"/>
    <w:rPr>
      <w:rFonts w:ascii="Cambria" w:eastAsia="Times New Roman" w:hAnsi="Cambria"/>
      <w:b/>
      <w:bCs/>
      <w:color w:val="4F81BD"/>
      <w:sz w:val="22"/>
      <w:szCs w:val="22"/>
    </w:rPr>
  </w:style>
  <w:style w:type="character" w:customStyle="1" w:styleId="Heading4Char">
    <w:name w:val="Heading 4 Char"/>
    <w:basedOn w:val="DefaultParagraphFont"/>
    <w:link w:val="Heading4"/>
    <w:uiPriority w:val="99"/>
    <w:rsid w:val="005F5F92"/>
    <w:rPr>
      <w:rFonts w:ascii="Cambria" w:eastAsia="Times New Roman" w:hAnsi="Cambria"/>
      <w:b/>
      <w:bCs/>
      <w:i/>
      <w:iCs/>
      <w:color w:val="4F81BD"/>
      <w:sz w:val="22"/>
      <w:szCs w:val="22"/>
    </w:rPr>
  </w:style>
  <w:style w:type="character" w:customStyle="1" w:styleId="Heading5Char">
    <w:name w:val="Heading 5 Char"/>
    <w:basedOn w:val="DefaultParagraphFont"/>
    <w:link w:val="Heading5"/>
    <w:uiPriority w:val="99"/>
    <w:rsid w:val="005F5F92"/>
    <w:rPr>
      <w:rFonts w:ascii="Cambria" w:eastAsia="Times New Roman" w:hAnsi="Cambria"/>
      <w:color w:val="243F60"/>
      <w:sz w:val="22"/>
      <w:szCs w:val="22"/>
    </w:rPr>
  </w:style>
  <w:style w:type="character" w:customStyle="1" w:styleId="Heading6Char">
    <w:name w:val="Heading 6 Char"/>
    <w:basedOn w:val="DefaultParagraphFont"/>
    <w:link w:val="Heading6"/>
    <w:uiPriority w:val="99"/>
    <w:rsid w:val="005F5F92"/>
    <w:rPr>
      <w:rFonts w:ascii="Cambria" w:eastAsia="Times New Roman" w:hAnsi="Cambria"/>
      <w:i/>
      <w:iCs/>
      <w:color w:val="243F60"/>
      <w:sz w:val="22"/>
      <w:szCs w:val="22"/>
    </w:rPr>
  </w:style>
  <w:style w:type="character" w:customStyle="1" w:styleId="Heading7Char">
    <w:name w:val="Heading 7 Char"/>
    <w:basedOn w:val="DefaultParagraphFont"/>
    <w:link w:val="Heading7"/>
    <w:uiPriority w:val="99"/>
    <w:rsid w:val="005F5F92"/>
    <w:rPr>
      <w:rFonts w:ascii="Cambria" w:eastAsia="Times New Roman" w:hAnsi="Cambria"/>
      <w:i/>
      <w:iCs/>
      <w:color w:val="404040"/>
      <w:sz w:val="22"/>
      <w:szCs w:val="22"/>
    </w:rPr>
  </w:style>
  <w:style w:type="character" w:customStyle="1" w:styleId="Heading8Char">
    <w:name w:val="Heading 8 Char"/>
    <w:basedOn w:val="DefaultParagraphFont"/>
    <w:link w:val="Heading8"/>
    <w:uiPriority w:val="99"/>
    <w:rsid w:val="005F5F92"/>
    <w:rPr>
      <w:rFonts w:ascii="Cambria" w:eastAsia="Times New Roman" w:hAnsi="Cambria"/>
      <w:color w:val="404040"/>
    </w:rPr>
  </w:style>
  <w:style w:type="character" w:customStyle="1" w:styleId="Heading9Char">
    <w:name w:val="Heading 9 Char"/>
    <w:basedOn w:val="DefaultParagraphFont"/>
    <w:link w:val="Heading9"/>
    <w:uiPriority w:val="99"/>
    <w:rsid w:val="005F5F92"/>
    <w:rPr>
      <w:rFonts w:ascii="Cambria" w:eastAsia="Times New Roman" w:hAnsi="Cambria"/>
      <w:i/>
      <w:iCs/>
      <w:color w:val="404040"/>
    </w:rPr>
  </w:style>
  <w:style w:type="character" w:styleId="CommentReference">
    <w:name w:val="annotation reference"/>
    <w:basedOn w:val="DefaultParagraphFont"/>
    <w:uiPriority w:val="99"/>
    <w:semiHidden/>
    <w:unhideWhenUsed/>
    <w:rsid w:val="00D47CD3"/>
    <w:rPr>
      <w:sz w:val="16"/>
      <w:szCs w:val="16"/>
    </w:rPr>
  </w:style>
  <w:style w:type="paragraph" w:styleId="CommentText">
    <w:name w:val="annotation text"/>
    <w:basedOn w:val="Normal"/>
    <w:link w:val="CommentTextChar"/>
    <w:uiPriority w:val="99"/>
    <w:semiHidden/>
    <w:unhideWhenUsed/>
    <w:rsid w:val="00D47CD3"/>
    <w:pPr>
      <w:spacing w:line="240" w:lineRule="auto"/>
    </w:pPr>
    <w:rPr>
      <w:sz w:val="20"/>
      <w:szCs w:val="20"/>
    </w:rPr>
  </w:style>
  <w:style w:type="character" w:customStyle="1" w:styleId="CommentTextChar">
    <w:name w:val="Comment Text Char"/>
    <w:basedOn w:val="DefaultParagraphFont"/>
    <w:link w:val="CommentText"/>
    <w:uiPriority w:val="99"/>
    <w:semiHidden/>
    <w:rsid w:val="00D47CD3"/>
    <w:rPr>
      <w:sz w:val="20"/>
      <w:szCs w:val="20"/>
    </w:rPr>
  </w:style>
  <w:style w:type="paragraph" w:styleId="CommentSubject">
    <w:name w:val="annotation subject"/>
    <w:basedOn w:val="CommentText"/>
    <w:next w:val="CommentText"/>
    <w:link w:val="CommentSubjectChar"/>
    <w:uiPriority w:val="99"/>
    <w:unhideWhenUsed/>
    <w:rsid w:val="00D47CD3"/>
    <w:rPr>
      <w:b/>
      <w:bCs/>
    </w:rPr>
  </w:style>
  <w:style w:type="character" w:customStyle="1" w:styleId="CommentSubjectChar">
    <w:name w:val="Comment Subject Char"/>
    <w:basedOn w:val="CommentTextChar"/>
    <w:link w:val="CommentSubject"/>
    <w:uiPriority w:val="99"/>
    <w:rsid w:val="00D47CD3"/>
    <w:rPr>
      <w:b/>
      <w:bCs/>
      <w:sz w:val="20"/>
      <w:szCs w:val="20"/>
    </w:rPr>
  </w:style>
  <w:style w:type="paragraph" w:styleId="Revision">
    <w:name w:val="Revision"/>
    <w:hidden/>
    <w:uiPriority w:val="99"/>
    <w:semiHidden/>
    <w:rsid w:val="00D47CD3"/>
    <w:rPr>
      <w:sz w:val="22"/>
      <w:szCs w:val="22"/>
    </w:rPr>
  </w:style>
  <w:style w:type="paragraph" w:styleId="BalloonText">
    <w:name w:val="Balloon Text"/>
    <w:basedOn w:val="Normal"/>
    <w:link w:val="BalloonTextChar"/>
    <w:uiPriority w:val="99"/>
    <w:semiHidden/>
    <w:unhideWhenUsed/>
    <w:rsid w:val="00D47C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47CD3"/>
    <w:rPr>
      <w:rFonts w:ascii="Tahoma" w:hAnsi="Tahoma" w:cs="Tahoma"/>
      <w:sz w:val="16"/>
      <w:szCs w:val="16"/>
    </w:rPr>
  </w:style>
  <w:style w:type="table" w:styleId="TableGrid">
    <w:name w:val="Table Grid"/>
    <w:basedOn w:val="TableNormal"/>
    <w:rsid w:val="00AD1A5E"/>
    <w:rPr>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basedOn w:val="DefaultParagraphFont"/>
    <w:uiPriority w:val="99"/>
    <w:unhideWhenUsed/>
    <w:rsid w:val="00AD1A5E"/>
    <w:rPr>
      <w:color w:val="0000FF"/>
      <w:u w:val="single"/>
    </w:rPr>
  </w:style>
  <w:style w:type="paragraph" w:styleId="Header">
    <w:name w:val="header"/>
    <w:basedOn w:val="Normal"/>
    <w:link w:val="HeaderChar"/>
    <w:uiPriority w:val="99"/>
    <w:unhideWhenUsed/>
    <w:rsid w:val="00277628"/>
    <w:pPr>
      <w:tabs>
        <w:tab w:val="center" w:pos="4680"/>
        <w:tab w:val="right" w:pos="9360"/>
      </w:tabs>
    </w:pPr>
  </w:style>
  <w:style w:type="character" w:customStyle="1" w:styleId="HeaderChar">
    <w:name w:val="Header Char"/>
    <w:basedOn w:val="DefaultParagraphFont"/>
    <w:link w:val="Header"/>
    <w:uiPriority w:val="99"/>
    <w:rsid w:val="00277628"/>
    <w:rPr>
      <w:sz w:val="22"/>
      <w:szCs w:val="22"/>
    </w:rPr>
  </w:style>
  <w:style w:type="paragraph" w:styleId="Footer">
    <w:name w:val="footer"/>
    <w:basedOn w:val="Normal"/>
    <w:link w:val="FooterChar"/>
    <w:unhideWhenUsed/>
    <w:rsid w:val="00277628"/>
    <w:pPr>
      <w:tabs>
        <w:tab w:val="center" w:pos="4680"/>
        <w:tab w:val="right" w:pos="9360"/>
      </w:tabs>
    </w:pPr>
  </w:style>
  <w:style w:type="character" w:customStyle="1" w:styleId="FooterChar">
    <w:name w:val="Footer Char"/>
    <w:basedOn w:val="DefaultParagraphFont"/>
    <w:link w:val="Footer"/>
    <w:rsid w:val="00277628"/>
    <w:rPr>
      <w:sz w:val="22"/>
      <w:szCs w:val="22"/>
    </w:rPr>
  </w:style>
  <w:style w:type="paragraph" w:styleId="TOCHeading">
    <w:name w:val="TOC Heading"/>
    <w:basedOn w:val="Heading1"/>
    <w:next w:val="Normal"/>
    <w:uiPriority w:val="99"/>
    <w:unhideWhenUsed/>
    <w:qFormat/>
    <w:rsid w:val="005F5F92"/>
    <w:pPr>
      <w:numPr>
        <w:numId w:val="0"/>
      </w:numPr>
      <w:jc w:val="left"/>
      <w:outlineLvl w:val="9"/>
    </w:pPr>
  </w:style>
  <w:style w:type="paragraph" w:styleId="TOC1">
    <w:name w:val="toc 1"/>
    <w:basedOn w:val="Normal"/>
    <w:next w:val="Normal"/>
    <w:autoRedefine/>
    <w:uiPriority w:val="39"/>
    <w:unhideWhenUsed/>
    <w:rsid w:val="00865FF8"/>
  </w:style>
  <w:style w:type="paragraph" w:styleId="TOC2">
    <w:name w:val="toc 2"/>
    <w:basedOn w:val="Normal"/>
    <w:next w:val="Normal"/>
    <w:autoRedefine/>
    <w:uiPriority w:val="39"/>
    <w:unhideWhenUsed/>
    <w:rsid w:val="00865FF8"/>
    <w:pPr>
      <w:ind w:left="220"/>
    </w:pPr>
  </w:style>
  <w:style w:type="paragraph" w:styleId="TOC3">
    <w:name w:val="toc 3"/>
    <w:basedOn w:val="Normal"/>
    <w:next w:val="Normal"/>
    <w:autoRedefine/>
    <w:uiPriority w:val="39"/>
    <w:unhideWhenUsed/>
    <w:rsid w:val="003D7B30"/>
    <w:pPr>
      <w:tabs>
        <w:tab w:val="left" w:pos="1320"/>
        <w:tab w:val="right" w:leader="dot" w:pos="9350"/>
      </w:tabs>
      <w:spacing w:line="240" w:lineRule="auto"/>
      <w:ind w:left="440"/>
    </w:pPr>
  </w:style>
  <w:style w:type="paragraph" w:customStyle="1" w:styleId="EQENormal3B3A">
    <w:name w:val="_EQE Normal 3B 3A"/>
    <w:basedOn w:val="Normal"/>
    <w:uiPriority w:val="99"/>
    <w:rsid w:val="00A64FFA"/>
    <w:pPr>
      <w:spacing w:before="60" w:after="60" w:line="240" w:lineRule="auto"/>
      <w:jc w:val="left"/>
    </w:pPr>
    <w:rPr>
      <w:rFonts w:ascii="Times New Roman" w:eastAsia="Times New Roman" w:hAnsi="Times New Roman"/>
      <w:sz w:val="24"/>
      <w:szCs w:val="20"/>
      <w:lang w:val="en-GB"/>
    </w:rPr>
  </w:style>
  <w:style w:type="character" w:styleId="PageNumber">
    <w:name w:val="page number"/>
    <w:basedOn w:val="DefaultParagraphFont"/>
    <w:uiPriority w:val="99"/>
    <w:rsid w:val="00646665"/>
  </w:style>
  <w:style w:type="numbering" w:customStyle="1" w:styleId="Appendix0">
    <w:name w:val="Appendix"/>
    <w:rsid w:val="009E7CA7"/>
    <w:pPr>
      <w:numPr>
        <w:numId w:val="1"/>
      </w:numPr>
    </w:pPr>
  </w:style>
  <w:style w:type="numbering" w:customStyle="1" w:styleId="appendix">
    <w:name w:val="appendix"/>
    <w:rsid w:val="009E7CA7"/>
    <w:pPr>
      <w:numPr>
        <w:numId w:val="2"/>
      </w:numPr>
    </w:pPr>
  </w:style>
  <w:style w:type="paragraph" w:styleId="BodyText">
    <w:name w:val="Body Text"/>
    <w:basedOn w:val="Normal"/>
    <w:link w:val="BodyTextChar"/>
    <w:uiPriority w:val="99"/>
    <w:rsid w:val="00746762"/>
    <w:pPr>
      <w:spacing w:after="0" w:line="240" w:lineRule="auto"/>
    </w:pPr>
    <w:rPr>
      <w:rFonts w:ascii="Times New Roman" w:eastAsia="Times New Roman" w:hAnsi="Times New Roman"/>
      <w:sz w:val="24"/>
      <w:szCs w:val="24"/>
    </w:rPr>
  </w:style>
  <w:style w:type="character" w:customStyle="1" w:styleId="BodyTextChar">
    <w:name w:val="Body Text Char"/>
    <w:basedOn w:val="DefaultParagraphFont"/>
    <w:link w:val="BodyText"/>
    <w:uiPriority w:val="99"/>
    <w:rsid w:val="00746762"/>
    <w:rPr>
      <w:rFonts w:ascii="Times New Roman" w:eastAsia="Times New Roman" w:hAnsi="Times New Roman"/>
      <w:sz w:val="24"/>
      <w:szCs w:val="24"/>
    </w:rPr>
  </w:style>
  <w:style w:type="paragraph" w:styleId="BodyText3">
    <w:name w:val="Body Text 3"/>
    <w:basedOn w:val="Normal"/>
    <w:link w:val="BodyText3Char"/>
    <w:uiPriority w:val="99"/>
    <w:rsid w:val="00746762"/>
    <w:pPr>
      <w:spacing w:after="120" w:line="240" w:lineRule="auto"/>
      <w:jc w:val="left"/>
    </w:pPr>
    <w:rPr>
      <w:rFonts w:ascii="Times New Roman" w:eastAsia="Times New Roman" w:hAnsi="Times New Roman"/>
      <w:sz w:val="16"/>
      <w:szCs w:val="16"/>
    </w:rPr>
  </w:style>
  <w:style w:type="character" w:customStyle="1" w:styleId="BodyText3Char">
    <w:name w:val="Body Text 3 Char"/>
    <w:basedOn w:val="DefaultParagraphFont"/>
    <w:link w:val="BodyText3"/>
    <w:uiPriority w:val="99"/>
    <w:rsid w:val="00746762"/>
    <w:rPr>
      <w:rFonts w:ascii="Times New Roman" w:eastAsia="Times New Roman" w:hAnsi="Times New Roman"/>
      <w:sz w:val="16"/>
      <w:szCs w:val="16"/>
    </w:rPr>
  </w:style>
  <w:style w:type="paragraph" w:styleId="NormalIndent">
    <w:name w:val="Normal Indent"/>
    <w:aliases w:val="Normal Indent Char Char,Normal Indent Char Char Char Char Char Char Char Char Char,Normal Indent Char Char Char Char,Normal Indent Char,Normal Indent Char2 Char,Normal Indent Char1 Char Char,Normal Indent Char2 Char Char Char Char"/>
    <w:link w:val="NormalIndentChar1"/>
    <w:uiPriority w:val="99"/>
    <w:rsid w:val="002623AF"/>
    <w:pPr>
      <w:spacing w:before="120" w:after="120"/>
      <w:ind w:left="720"/>
      <w:jc w:val="both"/>
    </w:pPr>
    <w:rPr>
      <w:rFonts w:ascii="Times New Roman" w:eastAsia="Times New Roman" w:hAnsi="Times New Roman"/>
      <w:sz w:val="24"/>
      <w:lang w:val="en-GB"/>
    </w:rPr>
  </w:style>
  <w:style w:type="paragraph" w:styleId="BodyTextIndent">
    <w:name w:val="Body Text Indent"/>
    <w:basedOn w:val="Normal"/>
    <w:link w:val="BodyTextIndentChar"/>
    <w:uiPriority w:val="99"/>
    <w:rsid w:val="002623AF"/>
    <w:pPr>
      <w:spacing w:after="120" w:line="240" w:lineRule="auto"/>
      <w:ind w:left="360"/>
      <w:jc w:val="left"/>
    </w:pPr>
    <w:rPr>
      <w:rFonts w:ascii="Times New Roman" w:eastAsia="Times New Roman" w:hAnsi="Times New Roman"/>
      <w:sz w:val="24"/>
      <w:szCs w:val="24"/>
    </w:rPr>
  </w:style>
  <w:style w:type="character" w:customStyle="1" w:styleId="BodyTextIndentChar">
    <w:name w:val="Body Text Indent Char"/>
    <w:basedOn w:val="DefaultParagraphFont"/>
    <w:link w:val="BodyTextIndent"/>
    <w:uiPriority w:val="99"/>
    <w:rsid w:val="002623AF"/>
    <w:rPr>
      <w:rFonts w:ascii="Times New Roman" w:eastAsia="Times New Roman" w:hAnsi="Times New Roman"/>
      <w:sz w:val="24"/>
      <w:szCs w:val="24"/>
    </w:rPr>
  </w:style>
  <w:style w:type="paragraph" w:styleId="NormalWeb">
    <w:name w:val="Normal (Web)"/>
    <w:basedOn w:val="Normal"/>
    <w:uiPriority w:val="99"/>
    <w:rsid w:val="002623AF"/>
    <w:pPr>
      <w:spacing w:before="100" w:beforeAutospacing="1" w:after="100" w:afterAutospacing="1" w:line="240" w:lineRule="auto"/>
      <w:jc w:val="left"/>
    </w:pPr>
    <w:rPr>
      <w:rFonts w:ascii="Times New Roman" w:eastAsia="Times New Roman" w:hAnsi="Times New Roman"/>
      <w:sz w:val="24"/>
      <w:szCs w:val="24"/>
    </w:rPr>
  </w:style>
  <w:style w:type="paragraph" w:customStyle="1" w:styleId="1stLevelHeading">
    <w:name w:val="1st Level Heading"/>
    <w:basedOn w:val="Normal"/>
    <w:next w:val="Normal"/>
    <w:rsid w:val="008C6CC0"/>
    <w:pPr>
      <w:pBdr>
        <w:bottom w:val="single" w:sz="30" w:space="1" w:color="auto"/>
      </w:pBdr>
      <w:tabs>
        <w:tab w:val="left" w:pos="720"/>
      </w:tabs>
      <w:spacing w:before="480" w:after="480" w:line="360" w:lineRule="auto"/>
      <w:ind w:left="720" w:hanging="720"/>
      <w:jc w:val="left"/>
    </w:pPr>
    <w:rPr>
      <w:rFonts w:ascii="Book Antiqua" w:eastAsia="Times New Roman" w:hAnsi="Book Antiqua"/>
      <w:b/>
      <w:sz w:val="36"/>
      <w:szCs w:val="20"/>
    </w:rPr>
  </w:style>
  <w:style w:type="paragraph" w:customStyle="1" w:styleId="1stTextBullet">
    <w:name w:val="1st Text Bullet"/>
    <w:basedOn w:val="Normal"/>
    <w:link w:val="1stTextBulletChar"/>
    <w:rsid w:val="008C6CC0"/>
    <w:pPr>
      <w:numPr>
        <w:numId w:val="3"/>
      </w:numPr>
      <w:spacing w:after="240" w:line="360" w:lineRule="auto"/>
      <w:jc w:val="left"/>
    </w:pPr>
    <w:rPr>
      <w:rFonts w:ascii="Times New Roman" w:eastAsia="Times New Roman" w:hAnsi="Times New Roman"/>
      <w:szCs w:val="20"/>
    </w:rPr>
  </w:style>
  <w:style w:type="paragraph" w:customStyle="1" w:styleId="ParagraphChar">
    <w:name w:val="Paragraph Char"/>
    <w:basedOn w:val="Normal"/>
    <w:link w:val="ParagraphCharChar1"/>
    <w:uiPriority w:val="99"/>
    <w:rsid w:val="008C6CC0"/>
    <w:pPr>
      <w:spacing w:after="240" w:line="360" w:lineRule="auto"/>
      <w:ind w:right="-540"/>
    </w:pPr>
    <w:rPr>
      <w:rFonts w:ascii="Times New Roman" w:eastAsia="Times New Roman" w:hAnsi="Times New Roman"/>
      <w:szCs w:val="20"/>
    </w:rPr>
  </w:style>
  <w:style w:type="paragraph" w:customStyle="1" w:styleId="2ndLevelHeading">
    <w:name w:val="2nd Level Heading"/>
    <w:basedOn w:val="ParagraphChar"/>
    <w:next w:val="ParagraphChar"/>
    <w:rsid w:val="008C6CC0"/>
    <w:pPr>
      <w:keepNext/>
    </w:pPr>
    <w:rPr>
      <w:rFonts w:ascii="Book Antiqua" w:hAnsi="Book Antiqua"/>
      <w:b/>
      <w:sz w:val="24"/>
    </w:rPr>
  </w:style>
  <w:style w:type="paragraph" w:customStyle="1" w:styleId="2ndTextBullet">
    <w:name w:val="2nd Text Bullet"/>
    <w:basedOn w:val="1stTextBullet"/>
    <w:rsid w:val="008C6CC0"/>
    <w:pPr>
      <w:spacing w:after="120"/>
    </w:pPr>
  </w:style>
  <w:style w:type="paragraph" w:customStyle="1" w:styleId="3rdLevelHeading">
    <w:name w:val="3rd Level Heading"/>
    <w:basedOn w:val="2ndLevelHeading"/>
    <w:next w:val="ParagraphChar"/>
    <w:link w:val="3rdLevelHeadingChar"/>
    <w:rsid w:val="008C6CC0"/>
    <w:pPr>
      <w:ind w:right="-360"/>
    </w:pPr>
  </w:style>
  <w:style w:type="paragraph" w:customStyle="1" w:styleId="FigureCaptionNormal">
    <w:name w:val="Figure Caption (Normal)"/>
    <w:basedOn w:val="ParagraphChar"/>
    <w:next w:val="ParagraphChar"/>
    <w:rsid w:val="008C6CC0"/>
    <w:pPr>
      <w:tabs>
        <w:tab w:val="left" w:pos="1440"/>
      </w:tabs>
      <w:spacing w:after="0" w:line="240" w:lineRule="auto"/>
      <w:jc w:val="center"/>
    </w:pPr>
    <w:rPr>
      <w:b/>
      <w:sz w:val="28"/>
    </w:rPr>
  </w:style>
  <w:style w:type="paragraph" w:customStyle="1" w:styleId="xl22">
    <w:name w:val="xl22"/>
    <w:basedOn w:val="Normal"/>
    <w:rsid w:val="008C6CC0"/>
    <w:pPr>
      <w:spacing w:before="100" w:beforeAutospacing="1" w:after="100" w:afterAutospacing="1" w:line="240" w:lineRule="auto"/>
      <w:jc w:val="left"/>
    </w:pPr>
    <w:rPr>
      <w:rFonts w:ascii="Arial" w:eastAsia="Arial Unicode MS" w:hAnsi="Arial" w:cs="Arial"/>
      <w:b/>
      <w:bCs/>
      <w:u w:val="single"/>
    </w:rPr>
  </w:style>
  <w:style w:type="paragraph" w:customStyle="1" w:styleId="xl23">
    <w:name w:val="xl23"/>
    <w:basedOn w:val="Normal"/>
    <w:rsid w:val="008C6CC0"/>
    <w:pPr>
      <w:pBdr>
        <w:left w:val="single" w:sz="4" w:space="0" w:color="auto"/>
        <w:bottom w:val="single" w:sz="4" w:space="0" w:color="auto"/>
      </w:pBdr>
      <w:spacing w:before="100" w:beforeAutospacing="1" w:after="100" w:afterAutospacing="1" w:line="240" w:lineRule="auto"/>
      <w:jc w:val="left"/>
    </w:pPr>
    <w:rPr>
      <w:rFonts w:ascii="Arial Unicode MS" w:eastAsia="Arial Unicode MS" w:hAnsi="Arial Unicode MS" w:cs="Arial Unicode MS"/>
      <w:sz w:val="24"/>
      <w:szCs w:val="24"/>
    </w:rPr>
  </w:style>
  <w:style w:type="paragraph" w:customStyle="1" w:styleId="xl24">
    <w:name w:val="xl24"/>
    <w:basedOn w:val="Normal"/>
    <w:rsid w:val="008C6CC0"/>
    <w:pPr>
      <w:pBdr>
        <w:bottom w:val="single" w:sz="4" w:space="0" w:color="auto"/>
      </w:pBdr>
      <w:spacing w:before="100" w:beforeAutospacing="1" w:after="100" w:afterAutospacing="1" w:line="240" w:lineRule="auto"/>
      <w:jc w:val="left"/>
    </w:pPr>
    <w:rPr>
      <w:rFonts w:ascii="Arial" w:eastAsia="Arial Unicode MS" w:hAnsi="Arial" w:cs="Arial"/>
      <w:sz w:val="24"/>
      <w:szCs w:val="24"/>
    </w:rPr>
  </w:style>
  <w:style w:type="paragraph" w:customStyle="1" w:styleId="xl25">
    <w:name w:val="xl25"/>
    <w:basedOn w:val="Normal"/>
    <w:rsid w:val="008C6CC0"/>
    <w:pPr>
      <w:pBdr>
        <w:left w:val="single" w:sz="4" w:space="0" w:color="auto"/>
        <w:bottom w:val="single" w:sz="4" w:space="0" w:color="auto"/>
      </w:pBdr>
      <w:spacing w:before="100" w:beforeAutospacing="1" w:after="100" w:afterAutospacing="1" w:line="240" w:lineRule="auto"/>
      <w:jc w:val="left"/>
    </w:pPr>
    <w:rPr>
      <w:rFonts w:ascii="Arial" w:eastAsia="Arial Unicode MS" w:hAnsi="Arial" w:cs="Arial"/>
      <w:sz w:val="24"/>
      <w:szCs w:val="24"/>
    </w:rPr>
  </w:style>
  <w:style w:type="paragraph" w:customStyle="1" w:styleId="xl26">
    <w:name w:val="xl26"/>
    <w:basedOn w:val="Normal"/>
    <w:rsid w:val="008C6CC0"/>
    <w:pPr>
      <w:spacing w:before="100" w:beforeAutospacing="1" w:after="100" w:afterAutospacing="1" w:line="240" w:lineRule="auto"/>
      <w:jc w:val="left"/>
    </w:pPr>
    <w:rPr>
      <w:rFonts w:ascii="Arial" w:eastAsia="Arial Unicode MS" w:hAnsi="Arial" w:cs="Arial"/>
      <w:sz w:val="24"/>
      <w:szCs w:val="24"/>
    </w:rPr>
  </w:style>
  <w:style w:type="paragraph" w:customStyle="1" w:styleId="xl27">
    <w:name w:val="xl27"/>
    <w:basedOn w:val="Normal"/>
    <w:rsid w:val="008C6CC0"/>
    <w:pPr>
      <w:pBdr>
        <w:top w:val="single" w:sz="4" w:space="0" w:color="auto"/>
        <w:left w:val="single" w:sz="4" w:space="0" w:color="auto"/>
      </w:pBdr>
      <w:spacing w:before="100" w:beforeAutospacing="1" w:after="100" w:afterAutospacing="1" w:line="240" w:lineRule="auto"/>
      <w:jc w:val="left"/>
    </w:pPr>
    <w:rPr>
      <w:rFonts w:ascii="Arial" w:eastAsia="Arial Unicode MS" w:hAnsi="Arial" w:cs="Arial"/>
      <w:sz w:val="24"/>
      <w:szCs w:val="24"/>
    </w:rPr>
  </w:style>
  <w:style w:type="paragraph" w:customStyle="1" w:styleId="xl28">
    <w:name w:val="xl28"/>
    <w:basedOn w:val="Normal"/>
    <w:rsid w:val="008C6CC0"/>
    <w:pPr>
      <w:pBdr>
        <w:left w:val="single" w:sz="4" w:space="0" w:color="auto"/>
      </w:pBdr>
      <w:spacing w:before="100" w:beforeAutospacing="1" w:after="100" w:afterAutospacing="1" w:line="240" w:lineRule="auto"/>
      <w:jc w:val="left"/>
    </w:pPr>
    <w:rPr>
      <w:rFonts w:ascii="Arial" w:eastAsia="Arial Unicode MS" w:hAnsi="Arial" w:cs="Arial"/>
      <w:sz w:val="24"/>
      <w:szCs w:val="24"/>
    </w:rPr>
  </w:style>
  <w:style w:type="paragraph" w:customStyle="1" w:styleId="xl29">
    <w:name w:val="xl29"/>
    <w:basedOn w:val="Normal"/>
    <w:rsid w:val="008C6CC0"/>
    <w:pPr>
      <w:pBdr>
        <w:top w:val="single" w:sz="4" w:space="0" w:color="auto"/>
        <w:right w:val="single" w:sz="4" w:space="0" w:color="auto"/>
      </w:pBdr>
      <w:spacing w:before="100" w:beforeAutospacing="1" w:after="100" w:afterAutospacing="1" w:line="240" w:lineRule="auto"/>
      <w:jc w:val="left"/>
    </w:pPr>
    <w:rPr>
      <w:rFonts w:ascii="Arial" w:eastAsia="Arial Unicode MS" w:hAnsi="Arial" w:cs="Arial"/>
      <w:sz w:val="24"/>
      <w:szCs w:val="24"/>
    </w:rPr>
  </w:style>
  <w:style w:type="paragraph" w:customStyle="1" w:styleId="xl30">
    <w:name w:val="xl30"/>
    <w:basedOn w:val="Normal"/>
    <w:rsid w:val="008C6CC0"/>
    <w:pPr>
      <w:pBdr>
        <w:right w:val="single" w:sz="4" w:space="0" w:color="auto"/>
      </w:pBdr>
      <w:spacing w:before="100" w:beforeAutospacing="1" w:after="100" w:afterAutospacing="1" w:line="240" w:lineRule="auto"/>
      <w:jc w:val="left"/>
    </w:pPr>
    <w:rPr>
      <w:rFonts w:ascii="Arial" w:eastAsia="Arial Unicode MS" w:hAnsi="Arial" w:cs="Arial"/>
      <w:sz w:val="24"/>
      <w:szCs w:val="24"/>
    </w:rPr>
  </w:style>
  <w:style w:type="paragraph" w:customStyle="1" w:styleId="xl31">
    <w:name w:val="xl31"/>
    <w:basedOn w:val="Normal"/>
    <w:rsid w:val="008C6CC0"/>
    <w:pPr>
      <w:pBdr>
        <w:top w:val="single" w:sz="4" w:space="0" w:color="auto"/>
        <w:left w:val="single" w:sz="4" w:space="0" w:color="auto"/>
        <w:right w:val="single" w:sz="4" w:space="0" w:color="auto"/>
      </w:pBdr>
      <w:spacing w:before="100" w:beforeAutospacing="1" w:after="100" w:afterAutospacing="1" w:line="240" w:lineRule="auto"/>
      <w:jc w:val="left"/>
    </w:pPr>
    <w:rPr>
      <w:rFonts w:ascii="Arial" w:eastAsia="Arial Unicode MS" w:hAnsi="Arial" w:cs="Arial"/>
      <w:sz w:val="24"/>
      <w:szCs w:val="24"/>
    </w:rPr>
  </w:style>
  <w:style w:type="paragraph" w:customStyle="1" w:styleId="xl32">
    <w:name w:val="xl32"/>
    <w:basedOn w:val="Normal"/>
    <w:rsid w:val="008C6CC0"/>
    <w:pPr>
      <w:pBdr>
        <w:left w:val="single" w:sz="4" w:space="0" w:color="auto"/>
        <w:right w:val="single" w:sz="4" w:space="0" w:color="auto"/>
      </w:pBdr>
      <w:spacing w:before="100" w:beforeAutospacing="1" w:after="100" w:afterAutospacing="1" w:line="240" w:lineRule="auto"/>
      <w:jc w:val="left"/>
    </w:pPr>
    <w:rPr>
      <w:rFonts w:ascii="Arial" w:eastAsia="Arial Unicode MS" w:hAnsi="Arial" w:cs="Arial"/>
      <w:sz w:val="24"/>
      <w:szCs w:val="24"/>
    </w:rPr>
  </w:style>
  <w:style w:type="paragraph" w:customStyle="1" w:styleId="xl33">
    <w:name w:val="xl33"/>
    <w:basedOn w:val="Normal"/>
    <w:rsid w:val="008C6CC0"/>
    <w:pPr>
      <w:pBdr>
        <w:top w:val="single" w:sz="4" w:space="0" w:color="auto"/>
        <w:left w:val="single" w:sz="4" w:space="0" w:color="auto"/>
        <w:bottom w:val="single" w:sz="4" w:space="0" w:color="auto"/>
      </w:pBdr>
      <w:spacing w:before="100" w:beforeAutospacing="1" w:after="100" w:afterAutospacing="1" w:line="240" w:lineRule="auto"/>
      <w:jc w:val="left"/>
    </w:pPr>
    <w:rPr>
      <w:rFonts w:ascii="Arial" w:eastAsia="Arial Unicode MS" w:hAnsi="Arial" w:cs="Arial"/>
      <w:sz w:val="24"/>
      <w:szCs w:val="24"/>
    </w:rPr>
  </w:style>
  <w:style w:type="paragraph" w:customStyle="1" w:styleId="xl34">
    <w:name w:val="xl34"/>
    <w:basedOn w:val="Normal"/>
    <w:rsid w:val="008C6CC0"/>
    <w:pPr>
      <w:pBdr>
        <w:left w:val="single" w:sz="4" w:space="0" w:color="auto"/>
        <w:right w:val="single" w:sz="4" w:space="0" w:color="auto"/>
      </w:pBdr>
      <w:spacing w:before="100" w:beforeAutospacing="1" w:after="100" w:afterAutospacing="1" w:line="240" w:lineRule="auto"/>
      <w:jc w:val="left"/>
    </w:pPr>
    <w:rPr>
      <w:rFonts w:ascii="Arial" w:eastAsia="Arial Unicode MS" w:hAnsi="Arial" w:cs="Arial"/>
      <w:sz w:val="24"/>
      <w:szCs w:val="24"/>
    </w:rPr>
  </w:style>
  <w:style w:type="paragraph" w:customStyle="1" w:styleId="xl35">
    <w:name w:val="xl35"/>
    <w:basedOn w:val="Normal"/>
    <w:rsid w:val="008C6CC0"/>
    <w:pPr>
      <w:pBdr>
        <w:top w:val="single" w:sz="4" w:space="0" w:color="auto"/>
        <w:left w:val="single" w:sz="4" w:space="0" w:color="auto"/>
        <w:bottom w:val="single" w:sz="4" w:space="0" w:color="auto"/>
      </w:pBdr>
      <w:spacing w:before="100" w:beforeAutospacing="1" w:after="100" w:afterAutospacing="1" w:line="240" w:lineRule="auto"/>
      <w:jc w:val="left"/>
    </w:pPr>
    <w:rPr>
      <w:rFonts w:ascii="Arial" w:eastAsia="Arial Unicode MS" w:hAnsi="Arial" w:cs="Arial"/>
      <w:sz w:val="24"/>
      <w:szCs w:val="24"/>
    </w:rPr>
  </w:style>
  <w:style w:type="paragraph" w:customStyle="1" w:styleId="Style1">
    <w:name w:val="Style1"/>
    <w:basedOn w:val="Heading2"/>
    <w:rsid w:val="008C6CC0"/>
    <w:pPr>
      <w:keepLines w:val="0"/>
      <w:numPr>
        <w:numId w:val="0"/>
      </w:numPr>
      <w:spacing w:before="0" w:line="240" w:lineRule="auto"/>
      <w:jc w:val="center"/>
    </w:pPr>
    <w:rPr>
      <w:rFonts w:ascii="Arial" w:hAnsi="Arial"/>
      <w:bCs w:val="0"/>
      <w:caps/>
      <w:sz w:val="22"/>
      <w:szCs w:val="20"/>
      <w:lang w:val="pt-BR"/>
    </w:rPr>
  </w:style>
  <w:style w:type="paragraph" w:customStyle="1" w:styleId="Style2">
    <w:name w:val="Style2"/>
    <w:basedOn w:val="Style1"/>
    <w:rsid w:val="008C6CC0"/>
    <w:rPr>
      <w:b w:val="0"/>
      <w:sz w:val="12"/>
    </w:rPr>
  </w:style>
  <w:style w:type="paragraph" w:customStyle="1" w:styleId="Style6">
    <w:name w:val="Style6"/>
    <w:basedOn w:val="Style1"/>
    <w:rsid w:val="008C6CC0"/>
    <w:pPr>
      <w:spacing w:before="60" w:after="60"/>
    </w:pPr>
    <w:rPr>
      <w:sz w:val="28"/>
    </w:rPr>
  </w:style>
  <w:style w:type="paragraph" w:customStyle="1" w:styleId="Style3">
    <w:name w:val="Style3"/>
    <w:basedOn w:val="Heading1"/>
    <w:rsid w:val="008C6CC0"/>
    <w:pPr>
      <w:keepLines w:val="0"/>
      <w:numPr>
        <w:numId w:val="0"/>
      </w:numPr>
      <w:tabs>
        <w:tab w:val="left" w:pos="851"/>
      </w:tabs>
      <w:spacing w:before="120" w:after="120" w:line="240" w:lineRule="auto"/>
    </w:pPr>
    <w:rPr>
      <w:rFonts w:ascii="Arial" w:hAnsi="Arial"/>
      <w:b w:val="0"/>
      <w:bCs w:val="0"/>
      <w:caps/>
      <w:color w:val="auto"/>
      <w:sz w:val="16"/>
      <w:szCs w:val="20"/>
      <w:lang w:val="pt-BR"/>
    </w:rPr>
  </w:style>
  <w:style w:type="paragraph" w:customStyle="1" w:styleId="Style4">
    <w:name w:val="Style4"/>
    <w:basedOn w:val="Style2"/>
    <w:rsid w:val="008C6CC0"/>
    <w:rPr>
      <w:sz w:val="20"/>
    </w:rPr>
  </w:style>
  <w:style w:type="paragraph" w:customStyle="1" w:styleId="EQESubsectionText11">
    <w:name w:val="_EQE Subsection Text (1.1)"/>
    <w:basedOn w:val="Normal"/>
    <w:rsid w:val="008C6CC0"/>
    <w:pPr>
      <w:spacing w:after="120" w:line="240" w:lineRule="auto"/>
      <w:ind w:left="465"/>
    </w:pPr>
    <w:rPr>
      <w:rFonts w:ascii="Times New Roman" w:eastAsia="Times New Roman" w:hAnsi="Times New Roman"/>
      <w:sz w:val="24"/>
      <w:szCs w:val="20"/>
      <w:lang w:val="en-GB"/>
    </w:rPr>
  </w:style>
  <w:style w:type="paragraph" w:customStyle="1" w:styleId="4thLevelHeading">
    <w:name w:val="4th Level Heading"/>
    <w:basedOn w:val="ParagraphChar"/>
    <w:next w:val="ParagraphChar"/>
    <w:rsid w:val="008C6CC0"/>
    <w:pPr>
      <w:keepNext/>
      <w:ind w:right="-360"/>
    </w:pPr>
    <w:rPr>
      <w:rFonts w:ascii="Arial" w:hAnsi="Arial"/>
    </w:rPr>
  </w:style>
  <w:style w:type="paragraph" w:styleId="BodyText2">
    <w:name w:val="Body Text 2"/>
    <w:basedOn w:val="Normal"/>
    <w:link w:val="BodyText2Char"/>
    <w:rsid w:val="008C6CC0"/>
    <w:pPr>
      <w:spacing w:after="0" w:line="360" w:lineRule="auto"/>
    </w:pPr>
    <w:rPr>
      <w:rFonts w:ascii="Times New Roman" w:eastAsia="Times New Roman" w:hAnsi="Times New Roman"/>
      <w:sz w:val="24"/>
      <w:szCs w:val="20"/>
    </w:rPr>
  </w:style>
  <w:style w:type="character" w:customStyle="1" w:styleId="BodyText2Char">
    <w:name w:val="Body Text 2 Char"/>
    <w:basedOn w:val="DefaultParagraphFont"/>
    <w:link w:val="BodyText2"/>
    <w:rsid w:val="008C6CC0"/>
    <w:rPr>
      <w:rFonts w:ascii="Times New Roman" w:eastAsia="Times New Roman" w:hAnsi="Times New Roman"/>
      <w:sz w:val="24"/>
    </w:rPr>
  </w:style>
  <w:style w:type="paragraph" w:customStyle="1" w:styleId="EQENormal0B0A">
    <w:name w:val="_EQE Normal 0B 0A"/>
    <w:basedOn w:val="Normal"/>
    <w:rsid w:val="008C6CC0"/>
    <w:pPr>
      <w:spacing w:after="120" w:line="240" w:lineRule="auto"/>
      <w:jc w:val="left"/>
    </w:pPr>
    <w:rPr>
      <w:rFonts w:ascii="Times New Roman" w:eastAsia="Times New Roman" w:hAnsi="Times New Roman"/>
      <w:sz w:val="24"/>
      <w:szCs w:val="20"/>
      <w:lang w:val="en-GB"/>
    </w:rPr>
  </w:style>
  <w:style w:type="paragraph" w:styleId="FootnoteText">
    <w:name w:val="footnote text"/>
    <w:basedOn w:val="Normal"/>
    <w:link w:val="FootnoteTextChar"/>
    <w:semiHidden/>
    <w:rsid w:val="008C6CC0"/>
    <w:pPr>
      <w:spacing w:after="0" w:line="240" w:lineRule="auto"/>
      <w:jc w:val="left"/>
    </w:pPr>
    <w:rPr>
      <w:rFonts w:ascii="Times New Roman" w:eastAsia="Times New Roman" w:hAnsi="Times New Roman"/>
      <w:szCs w:val="20"/>
    </w:rPr>
  </w:style>
  <w:style w:type="character" w:customStyle="1" w:styleId="FootnoteTextChar">
    <w:name w:val="Footnote Text Char"/>
    <w:basedOn w:val="DefaultParagraphFont"/>
    <w:link w:val="FootnoteText"/>
    <w:semiHidden/>
    <w:rsid w:val="008C6CC0"/>
    <w:rPr>
      <w:rFonts w:ascii="Times New Roman" w:eastAsia="Times New Roman" w:hAnsi="Times New Roman"/>
      <w:sz w:val="22"/>
    </w:rPr>
  </w:style>
  <w:style w:type="character" w:styleId="FootnoteReference">
    <w:name w:val="footnote reference"/>
    <w:basedOn w:val="DefaultParagraphFont"/>
    <w:semiHidden/>
    <w:rsid w:val="008C6CC0"/>
    <w:rPr>
      <w:vertAlign w:val="superscript"/>
    </w:rPr>
  </w:style>
  <w:style w:type="paragraph" w:styleId="BlockText">
    <w:name w:val="Block Text"/>
    <w:basedOn w:val="Normal"/>
    <w:rsid w:val="008C6CC0"/>
    <w:pPr>
      <w:spacing w:after="120" w:line="360" w:lineRule="auto"/>
      <w:ind w:left="274" w:right="-274"/>
    </w:pPr>
    <w:rPr>
      <w:rFonts w:ascii="Arial" w:eastAsia="Times New Roman" w:hAnsi="Arial"/>
      <w:szCs w:val="20"/>
    </w:rPr>
  </w:style>
  <w:style w:type="paragraph" w:styleId="PlainText">
    <w:name w:val="Plain Text"/>
    <w:basedOn w:val="Normal"/>
    <w:link w:val="PlainTextChar"/>
    <w:uiPriority w:val="99"/>
    <w:rsid w:val="008C6CC0"/>
    <w:pPr>
      <w:spacing w:after="0" w:line="240" w:lineRule="auto"/>
      <w:jc w:val="left"/>
    </w:pPr>
    <w:rPr>
      <w:rFonts w:ascii="Courier New" w:eastAsia="Times New Roman" w:hAnsi="Courier New"/>
      <w:sz w:val="20"/>
      <w:szCs w:val="20"/>
    </w:rPr>
  </w:style>
  <w:style w:type="character" w:customStyle="1" w:styleId="PlainTextChar">
    <w:name w:val="Plain Text Char"/>
    <w:basedOn w:val="DefaultParagraphFont"/>
    <w:link w:val="PlainText"/>
    <w:uiPriority w:val="99"/>
    <w:rsid w:val="008C6CC0"/>
    <w:rPr>
      <w:rFonts w:ascii="Courier New" w:eastAsia="Times New Roman" w:hAnsi="Courier New"/>
    </w:rPr>
  </w:style>
  <w:style w:type="paragraph" w:customStyle="1" w:styleId="5thLevelHeading">
    <w:name w:val="5th Level Heading"/>
    <w:basedOn w:val="ParagraphChar"/>
    <w:next w:val="ParagraphChar"/>
    <w:uiPriority w:val="99"/>
    <w:rsid w:val="008C6CC0"/>
    <w:pPr>
      <w:keepNext/>
      <w:spacing w:after="120" w:line="240" w:lineRule="auto"/>
      <w:ind w:right="-547"/>
    </w:pPr>
    <w:rPr>
      <w:u w:val="single"/>
    </w:rPr>
  </w:style>
  <w:style w:type="paragraph" w:styleId="TOC4">
    <w:name w:val="toc 4"/>
    <w:basedOn w:val="Normal"/>
    <w:next w:val="Normal"/>
    <w:autoRedefine/>
    <w:uiPriority w:val="99"/>
    <w:rsid w:val="008C6CC0"/>
    <w:pPr>
      <w:spacing w:after="0" w:line="240" w:lineRule="auto"/>
      <w:ind w:left="660"/>
      <w:jc w:val="left"/>
    </w:pPr>
    <w:rPr>
      <w:rFonts w:ascii="Times New Roman" w:eastAsia="Times New Roman" w:hAnsi="Times New Roman"/>
      <w:szCs w:val="20"/>
    </w:rPr>
  </w:style>
  <w:style w:type="paragraph" w:styleId="TOC5">
    <w:name w:val="toc 5"/>
    <w:basedOn w:val="Normal"/>
    <w:next w:val="Normal"/>
    <w:autoRedefine/>
    <w:uiPriority w:val="39"/>
    <w:rsid w:val="008C6CC0"/>
    <w:pPr>
      <w:spacing w:after="0" w:line="240" w:lineRule="auto"/>
      <w:ind w:left="880"/>
      <w:jc w:val="left"/>
    </w:pPr>
    <w:rPr>
      <w:rFonts w:ascii="Times New Roman" w:eastAsia="Times New Roman" w:hAnsi="Times New Roman"/>
      <w:szCs w:val="20"/>
    </w:rPr>
  </w:style>
  <w:style w:type="paragraph" w:styleId="TOC6">
    <w:name w:val="toc 6"/>
    <w:basedOn w:val="Normal"/>
    <w:next w:val="Normal"/>
    <w:autoRedefine/>
    <w:uiPriority w:val="39"/>
    <w:rsid w:val="008C6CC0"/>
    <w:pPr>
      <w:spacing w:after="0" w:line="240" w:lineRule="auto"/>
      <w:ind w:left="1100"/>
      <w:jc w:val="left"/>
    </w:pPr>
    <w:rPr>
      <w:rFonts w:ascii="Times New Roman" w:eastAsia="Times New Roman" w:hAnsi="Times New Roman"/>
      <w:szCs w:val="20"/>
    </w:rPr>
  </w:style>
  <w:style w:type="paragraph" w:styleId="TOC7">
    <w:name w:val="toc 7"/>
    <w:basedOn w:val="Normal"/>
    <w:next w:val="Normal"/>
    <w:autoRedefine/>
    <w:uiPriority w:val="39"/>
    <w:rsid w:val="008C6CC0"/>
    <w:pPr>
      <w:spacing w:after="0" w:line="240" w:lineRule="auto"/>
      <w:ind w:left="1320"/>
      <w:jc w:val="left"/>
    </w:pPr>
    <w:rPr>
      <w:rFonts w:ascii="Times New Roman" w:eastAsia="Times New Roman" w:hAnsi="Times New Roman"/>
      <w:szCs w:val="20"/>
    </w:rPr>
  </w:style>
  <w:style w:type="paragraph" w:styleId="TOC8">
    <w:name w:val="toc 8"/>
    <w:basedOn w:val="Normal"/>
    <w:next w:val="Normal"/>
    <w:autoRedefine/>
    <w:uiPriority w:val="39"/>
    <w:rsid w:val="008C6CC0"/>
    <w:pPr>
      <w:spacing w:after="0" w:line="240" w:lineRule="auto"/>
      <w:ind w:left="1540"/>
      <w:jc w:val="left"/>
    </w:pPr>
    <w:rPr>
      <w:rFonts w:ascii="Times New Roman" w:eastAsia="Times New Roman" w:hAnsi="Times New Roman"/>
      <w:szCs w:val="20"/>
    </w:rPr>
  </w:style>
  <w:style w:type="paragraph" w:styleId="TOC9">
    <w:name w:val="toc 9"/>
    <w:basedOn w:val="Normal"/>
    <w:next w:val="Normal"/>
    <w:autoRedefine/>
    <w:uiPriority w:val="39"/>
    <w:rsid w:val="008C6CC0"/>
    <w:pPr>
      <w:spacing w:after="0" w:line="240" w:lineRule="auto"/>
      <w:ind w:left="1760"/>
      <w:jc w:val="left"/>
    </w:pPr>
    <w:rPr>
      <w:rFonts w:ascii="Times New Roman" w:eastAsia="Times New Roman" w:hAnsi="Times New Roman"/>
      <w:szCs w:val="20"/>
    </w:rPr>
  </w:style>
  <w:style w:type="paragraph" w:customStyle="1" w:styleId="NormalBullet">
    <w:name w:val="Normal Bullet"/>
    <w:basedOn w:val="Normal"/>
    <w:rsid w:val="008C6CC0"/>
    <w:pPr>
      <w:numPr>
        <w:numId w:val="4"/>
      </w:numPr>
      <w:spacing w:after="0" w:line="240" w:lineRule="auto"/>
      <w:jc w:val="left"/>
    </w:pPr>
    <w:rPr>
      <w:rFonts w:ascii="Times New Roman" w:eastAsia="Times New Roman" w:hAnsi="Times New Roman"/>
      <w:szCs w:val="20"/>
    </w:rPr>
  </w:style>
  <w:style w:type="paragraph" w:customStyle="1" w:styleId="EquationNumber">
    <w:name w:val="Equation Number"/>
    <w:basedOn w:val="Normal"/>
    <w:next w:val="BodyTextIndent"/>
    <w:rsid w:val="008C6CC0"/>
    <w:pPr>
      <w:overflowPunct w:val="0"/>
      <w:autoSpaceDE w:val="0"/>
      <w:autoSpaceDN w:val="0"/>
      <w:adjustRightInd w:val="0"/>
      <w:spacing w:after="0" w:line="240" w:lineRule="auto"/>
      <w:jc w:val="right"/>
      <w:textAlignment w:val="baseline"/>
    </w:pPr>
    <w:rPr>
      <w:rFonts w:ascii="Times" w:eastAsia="Times New Roman" w:hAnsi="Times"/>
      <w:sz w:val="20"/>
      <w:szCs w:val="20"/>
    </w:rPr>
  </w:style>
  <w:style w:type="paragraph" w:customStyle="1" w:styleId="FigureCaption">
    <w:name w:val="Figure Caption"/>
    <w:basedOn w:val="Normal"/>
    <w:next w:val="BodyTextIndent"/>
    <w:rsid w:val="008C6CC0"/>
    <w:pPr>
      <w:overflowPunct w:val="0"/>
      <w:autoSpaceDE w:val="0"/>
      <w:autoSpaceDN w:val="0"/>
      <w:adjustRightInd w:val="0"/>
      <w:spacing w:after="0" w:line="240" w:lineRule="auto"/>
      <w:jc w:val="center"/>
      <w:textAlignment w:val="baseline"/>
    </w:pPr>
    <w:rPr>
      <w:rFonts w:ascii="Helvetica" w:eastAsia="Times New Roman" w:hAnsi="Helvetica"/>
      <w:b/>
      <w:sz w:val="20"/>
      <w:szCs w:val="20"/>
    </w:rPr>
  </w:style>
  <w:style w:type="paragraph" w:customStyle="1" w:styleId="TableCaption">
    <w:name w:val="Table Caption"/>
    <w:basedOn w:val="Normal"/>
    <w:next w:val="BodyTextIndent"/>
    <w:rsid w:val="008C6CC0"/>
    <w:pPr>
      <w:overflowPunct w:val="0"/>
      <w:autoSpaceDE w:val="0"/>
      <w:autoSpaceDN w:val="0"/>
      <w:adjustRightInd w:val="0"/>
      <w:spacing w:after="0" w:line="240" w:lineRule="auto"/>
      <w:jc w:val="center"/>
      <w:textAlignment w:val="baseline"/>
    </w:pPr>
    <w:rPr>
      <w:rFonts w:ascii="Helvetica" w:eastAsia="Times New Roman" w:hAnsi="Helvetica"/>
      <w:b/>
      <w:sz w:val="20"/>
      <w:szCs w:val="20"/>
    </w:rPr>
  </w:style>
  <w:style w:type="paragraph" w:customStyle="1" w:styleId="TextHeading1">
    <w:name w:val="Text Heading 1"/>
    <w:basedOn w:val="Normal"/>
    <w:next w:val="BodyTextIndent"/>
    <w:rsid w:val="008C6CC0"/>
    <w:pPr>
      <w:keepNext/>
      <w:overflowPunct w:val="0"/>
      <w:autoSpaceDE w:val="0"/>
      <w:autoSpaceDN w:val="0"/>
      <w:adjustRightInd w:val="0"/>
      <w:spacing w:before="240" w:after="0" w:line="240" w:lineRule="auto"/>
      <w:textAlignment w:val="baseline"/>
    </w:pPr>
    <w:rPr>
      <w:rFonts w:ascii="Helvetica" w:eastAsia="Times New Roman" w:hAnsi="Helvetica"/>
      <w:b/>
      <w:caps/>
      <w:sz w:val="20"/>
      <w:szCs w:val="20"/>
    </w:rPr>
  </w:style>
  <w:style w:type="paragraph" w:customStyle="1" w:styleId="TextHeading2">
    <w:name w:val="Text Heading 2"/>
    <w:basedOn w:val="Normal"/>
    <w:next w:val="BodyTextIndent"/>
    <w:rsid w:val="008C6CC0"/>
    <w:pPr>
      <w:keepNext/>
      <w:overflowPunct w:val="0"/>
      <w:autoSpaceDE w:val="0"/>
      <w:autoSpaceDN w:val="0"/>
      <w:adjustRightInd w:val="0"/>
      <w:spacing w:before="240" w:after="0" w:line="240" w:lineRule="auto"/>
      <w:textAlignment w:val="baseline"/>
    </w:pPr>
    <w:rPr>
      <w:rFonts w:ascii="Helvetica" w:eastAsia="Times New Roman" w:hAnsi="Helvetica"/>
      <w:b/>
      <w:sz w:val="20"/>
      <w:szCs w:val="20"/>
      <w:u w:val="single"/>
    </w:rPr>
  </w:style>
  <w:style w:type="paragraph" w:customStyle="1" w:styleId="TextHeading3">
    <w:name w:val="Text Heading 3"/>
    <w:basedOn w:val="Normal"/>
    <w:next w:val="BodyTextIndent"/>
    <w:rsid w:val="008C6CC0"/>
    <w:pPr>
      <w:overflowPunct w:val="0"/>
      <w:autoSpaceDE w:val="0"/>
      <w:autoSpaceDN w:val="0"/>
      <w:adjustRightInd w:val="0"/>
      <w:spacing w:before="240" w:after="0" w:line="240" w:lineRule="auto"/>
      <w:ind w:left="360"/>
      <w:textAlignment w:val="baseline"/>
    </w:pPr>
    <w:rPr>
      <w:rFonts w:ascii="Helvetica" w:eastAsia="Times New Roman" w:hAnsi="Helvetica"/>
      <w:b/>
      <w:sz w:val="20"/>
      <w:szCs w:val="20"/>
      <w:u w:val="single"/>
    </w:rPr>
  </w:style>
  <w:style w:type="paragraph" w:customStyle="1" w:styleId="BodyCopy1">
    <w:name w:val="Body Copy 1"/>
    <w:basedOn w:val="Normal"/>
    <w:rsid w:val="008C6CC0"/>
    <w:pPr>
      <w:spacing w:after="120" w:line="240" w:lineRule="auto"/>
      <w:ind w:left="720"/>
    </w:pPr>
    <w:rPr>
      <w:rFonts w:ascii="Times New Roman" w:eastAsia="Times New Roman" w:hAnsi="Times New Roman"/>
      <w:szCs w:val="20"/>
    </w:rPr>
  </w:style>
  <w:style w:type="character" w:customStyle="1" w:styleId="TimesItalic">
    <w:name w:val="Times Italic"/>
    <w:basedOn w:val="DefaultParagraphFont"/>
    <w:rsid w:val="008C6CC0"/>
    <w:rPr>
      <w:rFonts w:ascii="Times New Roman" w:hAnsi="Times New Roman"/>
      <w:i/>
      <w:sz w:val="22"/>
    </w:rPr>
  </w:style>
  <w:style w:type="character" w:customStyle="1" w:styleId="ParagraphCharChar">
    <w:name w:val="Paragraph Char Char"/>
    <w:basedOn w:val="DefaultParagraphFont"/>
    <w:rsid w:val="008C6CC0"/>
    <w:rPr>
      <w:noProof w:val="0"/>
      <w:sz w:val="22"/>
      <w:lang w:val="en-US" w:eastAsia="en-US" w:bidi="ar-SA"/>
    </w:rPr>
  </w:style>
  <w:style w:type="paragraph" w:customStyle="1" w:styleId="Paragraph">
    <w:name w:val="Paragraph"/>
    <w:basedOn w:val="Normal"/>
    <w:uiPriority w:val="99"/>
    <w:rsid w:val="008C6CC0"/>
    <w:pPr>
      <w:spacing w:after="240" w:line="360" w:lineRule="auto"/>
      <w:ind w:right="-540"/>
    </w:pPr>
    <w:rPr>
      <w:rFonts w:ascii="Times New Roman" w:eastAsia="Times New Roman" w:hAnsi="Times New Roman"/>
      <w:szCs w:val="20"/>
    </w:rPr>
  </w:style>
  <w:style w:type="character" w:customStyle="1" w:styleId="EmailStyle111">
    <w:name w:val="EmailStyle111"/>
    <w:basedOn w:val="DefaultParagraphFont"/>
    <w:semiHidden/>
    <w:rsid w:val="008C6CC0"/>
    <w:rPr>
      <w:rFonts w:ascii="Arial" w:hAnsi="Arial" w:cs="Arial"/>
      <w:color w:val="000080"/>
      <w:sz w:val="20"/>
      <w:szCs w:val="20"/>
    </w:rPr>
  </w:style>
  <w:style w:type="character" w:customStyle="1" w:styleId="ParagraphCharChar1">
    <w:name w:val="Paragraph Char Char1"/>
    <w:basedOn w:val="DefaultParagraphFont"/>
    <w:link w:val="ParagraphChar"/>
    <w:uiPriority w:val="99"/>
    <w:rsid w:val="00966927"/>
    <w:rPr>
      <w:rFonts w:ascii="Times New Roman" w:eastAsia="Times New Roman" w:hAnsi="Times New Roman"/>
      <w:sz w:val="22"/>
    </w:rPr>
  </w:style>
  <w:style w:type="character" w:customStyle="1" w:styleId="3rdLevelHeadingChar">
    <w:name w:val="3rd Level Heading Char"/>
    <w:basedOn w:val="DefaultParagraphFont"/>
    <w:link w:val="3rdLevelHeading"/>
    <w:rsid w:val="008D5329"/>
    <w:rPr>
      <w:rFonts w:ascii="Book Antiqua" w:eastAsia="Times New Roman" w:hAnsi="Book Antiqua"/>
      <w:b/>
      <w:sz w:val="24"/>
    </w:rPr>
  </w:style>
  <w:style w:type="paragraph" w:customStyle="1" w:styleId="Style5">
    <w:name w:val="Style5"/>
    <w:basedOn w:val="Heading1"/>
    <w:link w:val="Style5Char"/>
    <w:qFormat/>
    <w:rsid w:val="001758F3"/>
  </w:style>
  <w:style w:type="paragraph" w:customStyle="1" w:styleId="Style7">
    <w:name w:val="Style7"/>
    <w:basedOn w:val="Heading2"/>
    <w:link w:val="Style7Char"/>
    <w:rsid w:val="00796DE4"/>
    <w:pPr>
      <w:numPr>
        <w:ilvl w:val="0"/>
        <w:numId w:val="0"/>
      </w:numPr>
      <w:ind w:left="1440" w:hanging="360"/>
    </w:pPr>
  </w:style>
  <w:style w:type="character" w:customStyle="1" w:styleId="Style5Char">
    <w:name w:val="Style5 Char"/>
    <w:basedOn w:val="Heading1Char"/>
    <w:link w:val="Style5"/>
    <w:rsid w:val="001758F3"/>
    <w:rPr>
      <w:rFonts w:ascii="Cambria" w:eastAsia="Times New Roman" w:hAnsi="Cambria"/>
      <w:b/>
      <w:bCs/>
      <w:color w:val="365F91"/>
      <w:sz w:val="28"/>
      <w:szCs w:val="28"/>
    </w:rPr>
  </w:style>
  <w:style w:type="paragraph" w:customStyle="1" w:styleId="Style8">
    <w:name w:val="Style8"/>
    <w:basedOn w:val="Heading2"/>
    <w:link w:val="Style8Char"/>
    <w:qFormat/>
    <w:rsid w:val="001758F3"/>
    <w:pPr>
      <w:numPr>
        <w:numId w:val="5"/>
      </w:numPr>
      <w:spacing w:after="240"/>
    </w:pPr>
  </w:style>
  <w:style w:type="character" w:customStyle="1" w:styleId="Style7Char">
    <w:name w:val="Style7 Char"/>
    <w:basedOn w:val="Heading2Char"/>
    <w:link w:val="Style7"/>
    <w:rsid w:val="00796DE4"/>
    <w:rPr>
      <w:rFonts w:ascii="Cambria" w:eastAsia="Times New Roman" w:hAnsi="Cambria"/>
      <w:b/>
      <w:bCs/>
      <w:color w:val="4F81BD"/>
      <w:sz w:val="26"/>
      <w:szCs w:val="26"/>
    </w:rPr>
  </w:style>
  <w:style w:type="character" w:customStyle="1" w:styleId="1stTextBulletChar">
    <w:name w:val="1st Text Bullet Char"/>
    <w:basedOn w:val="DefaultParagraphFont"/>
    <w:link w:val="1stTextBullet"/>
    <w:rsid w:val="001D60DF"/>
    <w:rPr>
      <w:rFonts w:ascii="Times New Roman" w:eastAsia="Times New Roman" w:hAnsi="Times New Roman"/>
      <w:sz w:val="22"/>
    </w:rPr>
  </w:style>
  <w:style w:type="character" w:customStyle="1" w:styleId="Style8Char">
    <w:name w:val="Style8 Char"/>
    <w:basedOn w:val="Heading2Char"/>
    <w:link w:val="Style8"/>
    <w:rsid w:val="001758F3"/>
    <w:rPr>
      <w:rFonts w:ascii="Cambria" w:eastAsia="Times New Roman" w:hAnsi="Cambria"/>
      <w:b/>
      <w:bCs/>
      <w:sz w:val="26"/>
      <w:szCs w:val="26"/>
    </w:rPr>
  </w:style>
  <w:style w:type="character" w:customStyle="1" w:styleId="TableSHdrFieldName">
    <w:name w:val="Table SHdr FieldName"/>
    <w:autoRedefine/>
    <w:rsid w:val="00646D8F"/>
    <w:rPr>
      <w:rFonts w:ascii="Tahoma" w:hAnsi="Tahoma"/>
      <w:b/>
      <w:bCs/>
      <w:i w:val="0"/>
      <w:caps w:val="0"/>
      <w:smallCaps w:val="0"/>
      <w:noProof w:val="0"/>
      <w:color w:val="auto"/>
      <w:sz w:val="16"/>
      <w:lang w:val="en-US"/>
    </w:rPr>
  </w:style>
  <w:style w:type="character" w:styleId="FollowedHyperlink">
    <w:name w:val="FollowedHyperlink"/>
    <w:basedOn w:val="DefaultParagraphFont"/>
    <w:uiPriority w:val="99"/>
    <w:semiHidden/>
    <w:rsid w:val="002038C4"/>
    <w:rPr>
      <w:rFonts w:cs="Times New Roman"/>
      <w:color w:val="800080"/>
      <w:u w:val="single"/>
    </w:rPr>
  </w:style>
  <w:style w:type="paragraph" w:customStyle="1" w:styleId="AppendixHeading1">
    <w:name w:val="Appendix Heading 1"/>
    <w:basedOn w:val="Title"/>
    <w:next w:val="Normal"/>
    <w:link w:val="AppendixHeading1Char"/>
    <w:uiPriority w:val="99"/>
    <w:qFormat/>
    <w:rsid w:val="002038C4"/>
    <w:pPr>
      <w:spacing w:before="720"/>
      <w:jc w:val="center"/>
    </w:pPr>
  </w:style>
  <w:style w:type="character" w:customStyle="1" w:styleId="AppendixHeading1Char">
    <w:name w:val="Appendix Heading 1 Char"/>
    <w:basedOn w:val="Heading1Char"/>
    <w:link w:val="AppendixHeading1"/>
    <w:uiPriority w:val="99"/>
    <w:locked/>
    <w:rsid w:val="002038C4"/>
    <w:rPr>
      <w:rFonts w:ascii="Cambria" w:eastAsia="Times New Roman" w:hAnsi="Cambria"/>
      <w:b/>
      <w:bCs/>
      <w:color w:val="17365D"/>
      <w:spacing w:val="5"/>
      <w:kern w:val="28"/>
      <w:sz w:val="52"/>
      <w:szCs w:val="52"/>
    </w:rPr>
  </w:style>
  <w:style w:type="character" w:customStyle="1" w:styleId="NormalIndentChar1">
    <w:name w:val="Normal Indent Char1"/>
    <w:aliases w:val="Normal Indent Char Char Char,Normal Indent Char Char Char Char Char Char Char Char Char Char,Normal Indent Char Char Char Char Char,Normal Indent Char Char1,Normal Indent Char2 Char Char,Normal Indent Char1 Char Char Char"/>
    <w:basedOn w:val="DefaultParagraphFont"/>
    <w:link w:val="NormalIndent"/>
    <w:uiPriority w:val="99"/>
    <w:locked/>
    <w:rsid w:val="002038C4"/>
    <w:rPr>
      <w:rFonts w:ascii="Times New Roman" w:eastAsia="Times New Roman" w:hAnsi="Times New Roman"/>
      <w:sz w:val="24"/>
      <w:lang w:val="en-GB"/>
    </w:rPr>
  </w:style>
  <w:style w:type="paragraph" w:customStyle="1" w:styleId="BridgeText">
    <w:name w:val="Bridge Text"/>
    <w:basedOn w:val="Normal"/>
    <w:uiPriority w:val="99"/>
    <w:rsid w:val="002038C4"/>
    <w:pPr>
      <w:keepLines/>
      <w:tabs>
        <w:tab w:val="left" w:pos="1134"/>
        <w:tab w:val="left" w:pos="2268"/>
        <w:tab w:val="left" w:pos="3402"/>
        <w:tab w:val="left" w:pos="4536"/>
        <w:tab w:val="left" w:pos="6237"/>
        <w:tab w:val="left" w:pos="7371"/>
        <w:tab w:val="left" w:pos="8789"/>
      </w:tabs>
      <w:spacing w:after="0" w:line="240" w:lineRule="auto"/>
      <w:jc w:val="left"/>
    </w:pPr>
    <w:rPr>
      <w:rFonts w:ascii="Times New Roman" w:hAnsi="Times New Roman"/>
      <w:sz w:val="24"/>
      <w:szCs w:val="20"/>
      <w:lang w:val="nb-NO"/>
    </w:rPr>
  </w:style>
  <w:style w:type="paragraph" w:styleId="Title">
    <w:name w:val="Title"/>
    <w:basedOn w:val="Normal"/>
    <w:next w:val="Normal"/>
    <w:link w:val="TitleChar"/>
    <w:qFormat/>
    <w:rsid w:val="002038C4"/>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rsid w:val="002038C4"/>
    <w:rPr>
      <w:rFonts w:ascii="Cambria" w:eastAsia="Times New Roman" w:hAnsi="Cambria"/>
      <w:color w:val="17365D"/>
      <w:spacing w:val="5"/>
      <w:kern w:val="28"/>
      <w:sz w:val="52"/>
      <w:szCs w:val="52"/>
    </w:rPr>
  </w:style>
  <w:style w:type="paragraph" w:customStyle="1" w:styleId="apph2">
    <w:name w:val="app_h2"/>
    <w:basedOn w:val="Heading2"/>
    <w:next w:val="Normal"/>
    <w:uiPriority w:val="99"/>
    <w:rsid w:val="002038C4"/>
    <w:pPr>
      <w:numPr>
        <w:ilvl w:val="0"/>
        <w:numId w:val="0"/>
      </w:numPr>
    </w:pPr>
  </w:style>
  <w:style w:type="paragraph" w:styleId="TableofFigures">
    <w:name w:val="table of figures"/>
    <w:basedOn w:val="Normal"/>
    <w:next w:val="Normal"/>
    <w:uiPriority w:val="99"/>
    <w:unhideWhenUsed/>
    <w:rsid w:val="002038C4"/>
    <w:pPr>
      <w:spacing w:after="0"/>
    </w:pPr>
  </w:style>
  <w:style w:type="paragraph" w:customStyle="1" w:styleId="Body1">
    <w:name w:val="Body1"/>
    <w:basedOn w:val="Normal"/>
    <w:rsid w:val="00AF356C"/>
    <w:pPr>
      <w:spacing w:before="80" w:after="80" w:line="240" w:lineRule="auto"/>
      <w:ind w:left="360" w:hanging="360"/>
    </w:pPr>
    <w:rPr>
      <w:rFonts w:ascii="Bookman Old Style" w:eastAsia="Times New Roman" w:hAnsi="Bookman Old Style"/>
      <w:sz w:val="20"/>
      <w:szCs w:val="20"/>
    </w:rPr>
  </w:style>
  <w:style w:type="paragraph" w:styleId="BodyTextIndent2">
    <w:name w:val="Body Text Indent 2"/>
    <w:basedOn w:val="Normal"/>
    <w:link w:val="BodyTextIndent2Char"/>
    <w:rsid w:val="00AF356C"/>
    <w:pPr>
      <w:spacing w:after="120" w:line="480" w:lineRule="auto"/>
      <w:ind w:left="360"/>
      <w:jc w:val="left"/>
    </w:pPr>
    <w:rPr>
      <w:rFonts w:ascii="Times New Roman" w:eastAsia="Times New Roman" w:hAnsi="Times New Roman"/>
      <w:sz w:val="24"/>
      <w:szCs w:val="20"/>
    </w:rPr>
  </w:style>
  <w:style w:type="character" w:customStyle="1" w:styleId="BodyTextIndent2Char">
    <w:name w:val="Body Text Indent 2 Char"/>
    <w:basedOn w:val="DefaultParagraphFont"/>
    <w:link w:val="BodyTextIndent2"/>
    <w:rsid w:val="00AF356C"/>
    <w:rPr>
      <w:rFonts w:ascii="Times New Roman" w:eastAsia="Times New Roman" w:hAnsi="Times New Roman"/>
      <w:sz w:val="24"/>
    </w:rPr>
  </w:style>
  <w:style w:type="paragraph" w:customStyle="1" w:styleId="HEADERLEVEL2">
    <w:name w:val="HEADER LEVEL 2"/>
    <w:rsid w:val="00AF356C"/>
    <w:pPr>
      <w:keepNext/>
      <w:keepLines/>
      <w:spacing w:before="120" w:after="240" w:line="240" w:lineRule="exact"/>
    </w:pPr>
    <w:rPr>
      <w:rFonts w:ascii="Bookman" w:eastAsia="Times New Roman" w:hAnsi="Bookman"/>
      <w:b/>
      <w:caps/>
    </w:rPr>
  </w:style>
  <w:style w:type="paragraph" w:customStyle="1" w:styleId="3RDLEVELHEADING0">
    <w:name w:val="3RD LEVEL HEADING"/>
    <w:rsid w:val="00AF356C"/>
    <w:pPr>
      <w:spacing w:before="120" w:after="240" w:line="240" w:lineRule="exact"/>
    </w:pPr>
    <w:rPr>
      <w:rFonts w:ascii="Bookman" w:eastAsia="Times New Roman" w:hAnsi="Bookman"/>
      <w:u w:val="single"/>
    </w:rPr>
  </w:style>
  <w:style w:type="paragraph" w:customStyle="1" w:styleId="para">
    <w:name w:val="para"/>
    <w:basedOn w:val="Normal"/>
    <w:next w:val="Normal"/>
    <w:rsid w:val="00AB6C8D"/>
    <w:pPr>
      <w:overflowPunct w:val="0"/>
      <w:autoSpaceDE w:val="0"/>
      <w:autoSpaceDN w:val="0"/>
      <w:adjustRightInd w:val="0"/>
      <w:spacing w:after="0" w:line="240" w:lineRule="auto"/>
      <w:textAlignment w:val="baseline"/>
    </w:pPr>
    <w:rPr>
      <w:rFonts w:ascii="Times New Roman" w:eastAsia="Times New Roman" w:hAnsi="Times New Roman"/>
      <w:sz w:val="20"/>
      <w:szCs w:val="20"/>
    </w:rPr>
  </w:style>
  <w:style w:type="paragraph" w:customStyle="1" w:styleId="Bullet1">
    <w:name w:val="Bullet 1"/>
    <w:basedOn w:val="Normal"/>
    <w:rsid w:val="00640E8A"/>
    <w:pPr>
      <w:numPr>
        <w:numId w:val="7"/>
      </w:numPr>
      <w:spacing w:after="0" w:line="240" w:lineRule="auto"/>
      <w:ind w:left="1800" w:hanging="360"/>
      <w:jc w:val="left"/>
    </w:pPr>
    <w:rPr>
      <w:rFonts w:ascii="Times New Roman" w:eastAsia="Times New Roman" w:hAnsi="Times New Roman"/>
      <w:sz w:val="24"/>
      <w:szCs w:val="24"/>
    </w:rPr>
  </w:style>
  <w:style w:type="numbering" w:customStyle="1" w:styleId="Appendix1">
    <w:name w:val="Appendix1"/>
    <w:uiPriority w:val="99"/>
    <w:rsid w:val="00DA0E41"/>
    <w:pPr>
      <w:numPr>
        <w:numId w:val="8"/>
      </w:numPr>
    </w:pPr>
  </w:style>
  <w:style w:type="numbering" w:customStyle="1" w:styleId="appendix10">
    <w:name w:val="appendix1"/>
    <w:uiPriority w:val="99"/>
    <w:rsid w:val="00DA0E41"/>
    <w:pPr>
      <w:numPr>
        <w:numId w:val="9"/>
      </w:numPr>
    </w:pPr>
  </w:style>
  <w:style w:type="paragraph" w:customStyle="1" w:styleId="Risk-7">
    <w:name w:val="Risk-7"/>
    <w:basedOn w:val="Normal"/>
    <w:autoRedefine/>
    <w:qFormat/>
    <w:rsid w:val="00595A45"/>
    <w:pPr>
      <w:shd w:val="clear" w:color="auto" w:fill="D9FF79"/>
      <w:spacing w:after="0"/>
      <w:jc w:val="center"/>
    </w:pPr>
  </w:style>
  <w:style w:type="character" w:styleId="Strong">
    <w:name w:val="Strong"/>
    <w:uiPriority w:val="22"/>
    <w:qFormat/>
    <w:rsid w:val="00E9498D"/>
    <w:rPr>
      <w:b/>
      <w:bCs/>
    </w:rPr>
  </w:style>
  <w:style w:type="paragraph" w:styleId="DocumentMap">
    <w:name w:val="Document Map"/>
    <w:basedOn w:val="Normal"/>
    <w:link w:val="DocumentMapChar"/>
    <w:uiPriority w:val="99"/>
    <w:semiHidden/>
    <w:unhideWhenUsed/>
    <w:rsid w:val="009834A0"/>
    <w:pPr>
      <w:spacing w:after="0" w:line="240" w:lineRule="auto"/>
      <w:jc w:val="left"/>
    </w:pPr>
    <w:rPr>
      <w:rFonts w:ascii="Tahoma" w:eastAsia="Times New Roman" w:hAnsi="Tahoma" w:cs="Tahoma"/>
      <w:sz w:val="16"/>
      <w:szCs w:val="16"/>
    </w:rPr>
  </w:style>
  <w:style w:type="character" w:customStyle="1" w:styleId="DocumentMapChar">
    <w:name w:val="Document Map Char"/>
    <w:basedOn w:val="DefaultParagraphFont"/>
    <w:link w:val="DocumentMap"/>
    <w:uiPriority w:val="99"/>
    <w:semiHidden/>
    <w:rsid w:val="009834A0"/>
    <w:rPr>
      <w:rFonts w:ascii="Tahoma" w:eastAsia="Times New Roman" w:hAnsi="Tahoma" w:cs="Tahoma"/>
      <w:sz w:val="16"/>
      <w:szCs w:val="16"/>
    </w:rPr>
  </w:style>
  <w:style w:type="paragraph" w:customStyle="1" w:styleId="appendixtitlesubhead">
    <w:name w:val="appendix title subhead"/>
    <w:basedOn w:val="AppendixHeading1"/>
    <w:link w:val="appendixtitlesubheadChar"/>
    <w:uiPriority w:val="99"/>
    <w:qFormat/>
    <w:rsid w:val="00AB0745"/>
    <w:pPr>
      <w:keepNext/>
      <w:keepLines/>
      <w:numPr>
        <w:numId w:val="14"/>
      </w:numPr>
      <w:pBdr>
        <w:bottom w:val="none" w:sz="0" w:space="0" w:color="auto"/>
      </w:pBdr>
      <w:spacing w:before="480" w:after="120"/>
      <w:contextualSpacing w:val="0"/>
      <w:outlineLvl w:val="0"/>
    </w:pPr>
    <w:rPr>
      <w:b/>
      <w:bCs/>
      <w:color w:val="365F91"/>
      <w:spacing w:val="0"/>
      <w:kern w:val="0"/>
      <w:sz w:val="28"/>
      <w:szCs w:val="28"/>
    </w:rPr>
  </w:style>
  <w:style w:type="character" w:customStyle="1" w:styleId="appendixtitlesubheadChar">
    <w:name w:val="appendix title subhead Char"/>
    <w:basedOn w:val="AppendixHeading1Char"/>
    <w:link w:val="appendixtitlesubhead"/>
    <w:uiPriority w:val="99"/>
    <w:rsid w:val="009834A0"/>
    <w:rPr>
      <w:rFonts w:ascii="Cambria" w:eastAsia="Times New Roman" w:hAnsi="Cambria"/>
      <w:b/>
      <w:bCs/>
      <w:color w:val="365F91"/>
      <w:spacing w:val="5"/>
      <w:kern w:val="28"/>
      <w:sz w:val="28"/>
      <w:szCs w:val="28"/>
    </w:rPr>
  </w:style>
  <w:style w:type="numbering" w:customStyle="1" w:styleId="NoList1">
    <w:name w:val="No List1"/>
    <w:next w:val="NoList"/>
    <w:uiPriority w:val="99"/>
    <w:semiHidden/>
    <w:unhideWhenUsed/>
    <w:rsid w:val="008969B5"/>
  </w:style>
  <w:style w:type="numbering" w:customStyle="1" w:styleId="Appendix2">
    <w:name w:val="Appendix2"/>
    <w:uiPriority w:val="99"/>
    <w:rsid w:val="008969B5"/>
  </w:style>
  <w:style w:type="numbering" w:customStyle="1" w:styleId="appendix20">
    <w:name w:val="appendix2"/>
    <w:uiPriority w:val="99"/>
    <w:rsid w:val="008969B5"/>
  </w:style>
  <w:style w:type="paragraph" w:customStyle="1" w:styleId="Default">
    <w:name w:val="Default"/>
    <w:rsid w:val="009E0A0E"/>
    <w:pPr>
      <w:autoSpaceDE w:val="0"/>
      <w:autoSpaceDN w:val="0"/>
      <w:adjustRightInd w:val="0"/>
    </w:pPr>
    <w:rPr>
      <w:rFonts w:cs="Calibri"/>
      <w:color w:val="000000"/>
      <w:sz w:val="24"/>
      <w:szCs w:val="24"/>
    </w:rPr>
  </w:style>
  <w:style w:type="paragraph" w:styleId="ListBullet">
    <w:name w:val="List Bullet"/>
    <w:basedOn w:val="Normal"/>
    <w:uiPriority w:val="99"/>
    <w:semiHidden/>
    <w:unhideWhenUsed/>
    <w:rsid w:val="005D2669"/>
    <w:pPr>
      <w:numPr>
        <w:numId w:val="11"/>
      </w:numPr>
      <w:contextualSpacing/>
    </w:pPr>
  </w:style>
  <w:style w:type="paragraph" w:customStyle="1" w:styleId="TableParagraph">
    <w:name w:val="Table Paragraph"/>
    <w:basedOn w:val="Normal"/>
    <w:uiPriority w:val="1"/>
    <w:qFormat/>
    <w:rsid w:val="004612A7"/>
    <w:pPr>
      <w:autoSpaceDE w:val="0"/>
      <w:autoSpaceDN w:val="0"/>
      <w:adjustRightInd w:val="0"/>
      <w:spacing w:after="0" w:line="240" w:lineRule="auto"/>
      <w:jc w:val="center"/>
    </w:pPr>
    <w:rPr>
      <w:rFonts w:ascii="Tahoma" w:hAnsi="Tahoma" w:cs="Tahom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88982">
      <w:bodyDiv w:val="1"/>
      <w:marLeft w:val="0"/>
      <w:marRight w:val="0"/>
      <w:marTop w:val="0"/>
      <w:marBottom w:val="0"/>
      <w:divBdr>
        <w:top w:val="none" w:sz="0" w:space="0" w:color="auto"/>
        <w:left w:val="none" w:sz="0" w:space="0" w:color="auto"/>
        <w:bottom w:val="none" w:sz="0" w:space="0" w:color="auto"/>
        <w:right w:val="none" w:sz="0" w:space="0" w:color="auto"/>
      </w:divBdr>
    </w:div>
    <w:div w:id="4137828">
      <w:bodyDiv w:val="1"/>
      <w:marLeft w:val="0"/>
      <w:marRight w:val="0"/>
      <w:marTop w:val="0"/>
      <w:marBottom w:val="0"/>
      <w:divBdr>
        <w:top w:val="none" w:sz="0" w:space="0" w:color="auto"/>
        <w:left w:val="none" w:sz="0" w:space="0" w:color="auto"/>
        <w:bottom w:val="none" w:sz="0" w:space="0" w:color="auto"/>
        <w:right w:val="none" w:sz="0" w:space="0" w:color="auto"/>
      </w:divBdr>
    </w:div>
    <w:div w:id="4596950">
      <w:bodyDiv w:val="1"/>
      <w:marLeft w:val="0"/>
      <w:marRight w:val="0"/>
      <w:marTop w:val="0"/>
      <w:marBottom w:val="0"/>
      <w:divBdr>
        <w:top w:val="none" w:sz="0" w:space="0" w:color="auto"/>
        <w:left w:val="none" w:sz="0" w:space="0" w:color="auto"/>
        <w:bottom w:val="none" w:sz="0" w:space="0" w:color="auto"/>
        <w:right w:val="none" w:sz="0" w:space="0" w:color="auto"/>
      </w:divBdr>
    </w:div>
    <w:div w:id="12345926">
      <w:bodyDiv w:val="1"/>
      <w:marLeft w:val="0"/>
      <w:marRight w:val="0"/>
      <w:marTop w:val="0"/>
      <w:marBottom w:val="0"/>
      <w:divBdr>
        <w:top w:val="none" w:sz="0" w:space="0" w:color="auto"/>
        <w:left w:val="none" w:sz="0" w:space="0" w:color="auto"/>
        <w:bottom w:val="none" w:sz="0" w:space="0" w:color="auto"/>
        <w:right w:val="none" w:sz="0" w:space="0" w:color="auto"/>
      </w:divBdr>
    </w:div>
    <w:div w:id="55667817">
      <w:bodyDiv w:val="1"/>
      <w:marLeft w:val="0"/>
      <w:marRight w:val="0"/>
      <w:marTop w:val="0"/>
      <w:marBottom w:val="0"/>
      <w:divBdr>
        <w:top w:val="none" w:sz="0" w:space="0" w:color="auto"/>
        <w:left w:val="none" w:sz="0" w:space="0" w:color="auto"/>
        <w:bottom w:val="none" w:sz="0" w:space="0" w:color="auto"/>
        <w:right w:val="none" w:sz="0" w:space="0" w:color="auto"/>
      </w:divBdr>
    </w:div>
    <w:div w:id="79647991">
      <w:bodyDiv w:val="1"/>
      <w:marLeft w:val="0"/>
      <w:marRight w:val="0"/>
      <w:marTop w:val="0"/>
      <w:marBottom w:val="0"/>
      <w:divBdr>
        <w:top w:val="none" w:sz="0" w:space="0" w:color="auto"/>
        <w:left w:val="none" w:sz="0" w:space="0" w:color="auto"/>
        <w:bottom w:val="none" w:sz="0" w:space="0" w:color="auto"/>
        <w:right w:val="none" w:sz="0" w:space="0" w:color="auto"/>
      </w:divBdr>
    </w:div>
    <w:div w:id="83650669">
      <w:bodyDiv w:val="1"/>
      <w:marLeft w:val="0"/>
      <w:marRight w:val="0"/>
      <w:marTop w:val="0"/>
      <w:marBottom w:val="0"/>
      <w:divBdr>
        <w:top w:val="none" w:sz="0" w:space="0" w:color="auto"/>
        <w:left w:val="none" w:sz="0" w:space="0" w:color="auto"/>
        <w:bottom w:val="none" w:sz="0" w:space="0" w:color="auto"/>
        <w:right w:val="none" w:sz="0" w:space="0" w:color="auto"/>
      </w:divBdr>
    </w:div>
    <w:div w:id="85925661">
      <w:bodyDiv w:val="1"/>
      <w:marLeft w:val="0"/>
      <w:marRight w:val="0"/>
      <w:marTop w:val="0"/>
      <w:marBottom w:val="0"/>
      <w:divBdr>
        <w:top w:val="none" w:sz="0" w:space="0" w:color="auto"/>
        <w:left w:val="none" w:sz="0" w:space="0" w:color="auto"/>
        <w:bottom w:val="none" w:sz="0" w:space="0" w:color="auto"/>
        <w:right w:val="none" w:sz="0" w:space="0" w:color="auto"/>
      </w:divBdr>
    </w:div>
    <w:div w:id="100808489">
      <w:bodyDiv w:val="1"/>
      <w:marLeft w:val="0"/>
      <w:marRight w:val="0"/>
      <w:marTop w:val="0"/>
      <w:marBottom w:val="0"/>
      <w:divBdr>
        <w:top w:val="none" w:sz="0" w:space="0" w:color="auto"/>
        <w:left w:val="none" w:sz="0" w:space="0" w:color="auto"/>
        <w:bottom w:val="none" w:sz="0" w:space="0" w:color="auto"/>
        <w:right w:val="none" w:sz="0" w:space="0" w:color="auto"/>
      </w:divBdr>
    </w:div>
    <w:div w:id="107704239">
      <w:bodyDiv w:val="1"/>
      <w:marLeft w:val="0"/>
      <w:marRight w:val="0"/>
      <w:marTop w:val="0"/>
      <w:marBottom w:val="0"/>
      <w:divBdr>
        <w:top w:val="none" w:sz="0" w:space="0" w:color="auto"/>
        <w:left w:val="none" w:sz="0" w:space="0" w:color="auto"/>
        <w:bottom w:val="none" w:sz="0" w:space="0" w:color="auto"/>
        <w:right w:val="none" w:sz="0" w:space="0" w:color="auto"/>
      </w:divBdr>
    </w:div>
    <w:div w:id="130561201">
      <w:bodyDiv w:val="1"/>
      <w:marLeft w:val="0"/>
      <w:marRight w:val="0"/>
      <w:marTop w:val="0"/>
      <w:marBottom w:val="0"/>
      <w:divBdr>
        <w:top w:val="none" w:sz="0" w:space="0" w:color="auto"/>
        <w:left w:val="none" w:sz="0" w:space="0" w:color="auto"/>
        <w:bottom w:val="none" w:sz="0" w:space="0" w:color="auto"/>
        <w:right w:val="none" w:sz="0" w:space="0" w:color="auto"/>
      </w:divBdr>
    </w:div>
    <w:div w:id="152792997">
      <w:bodyDiv w:val="1"/>
      <w:marLeft w:val="0"/>
      <w:marRight w:val="0"/>
      <w:marTop w:val="0"/>
      <w:marBottom w:val="0"/>
      <w:divBdr>
        <w:top w:val="none" w:sz="0" w:space="0" w:color="auto"/>
        <w:left w:val="none" w:sz="0" w:space="0" w:color="auto"/>
        <w:bottom w:val="none" w:sz="0" w:space="0" w:color="auto"/>
        <w:right w:val="none" w:sz="0" w:space="0" w:color="auto"/>
      </w:divBdr>
    </w:div>
    <w:div w:id="167595899">
      <w:bodyDiv w:val="1"/>
      <w:marLeft w:val="0"/>
      <w:marRight w:val="0"/>
      <w:marTop w:val="0"/>
      <w:marBottom w:val="0"/>
      <w:divBdr>
        <w:top w:val="none" w:sz="0" w:space="0" w:color="auto"/>
        <w:left w:val="none" w:sz="0" w:space="0" w:color="auto"/>
        <w:bottom w:val="none" w:sz="0" w:space="0" w:color="auto"/>
        <w:right w:val="none" w:sz="0" w:space="0" w:color="auto"/>
      </w:divBdr>
    </w:div>
    <w:div w:id="168525756">
      <w:bodyDiv w:val="1"/>
      <w:marLeft w:val="0"/>
      <w:marRight w:val="0"/>
      <w:marTop w:val="0"/>
      <w:marBottom w:val="0"/>
      <w:divBdr>
        <w:top w:val="none" w:sz="0" w:space="0" w:color="auto"/>
        <w:left w:val="none" w:sz="0" w:space="0" w:color="auto"/>
        <w:bottom w:val="none" w:sz="0" w:space="0" w:color="auto"/>
        <w:right w:val="none" w:sz="0" w:space="0" w:color="auto"/>
      </w:divBdr>
    </w:div>
    <w:div w:id="174851977">
      <w:bodyDiv w:val="1"/>
      <w:marLeft w:val="0"/>
      <w:marRight w:val="0"/>
      <w:marTop w:val="0"/>
      <w:marBottom w:val="0"/>
      <w:divBdr>
        <w:top w:val="none" w:sz="0" w:space="0" w:color="auto"/>
        <w:left w:val="none" w:sz="0" w:space="0" w:color="auto"/>
        <w:bottom w:val="none" w:sz="0" w:space="0" w:color="auto"/>
        <w:right w:val="none" w:sz="0" w:space="0" w:color="auto"/>
      </w:divBdr>
    </w:div>
    <w:div w:id="175925368">
      <w:bodyDiv w:val="1"/>
      <w:marLeft w:val="0"/>
      <w:marRight w:val="0"/>
      <w:marTop w:val="0"/>
      <w:marBottom w:val="0"/>
      <w:divBdr>
        <w:top w:val="none" w:sz="0" w:space="0" w:color="auto"/>
        <w:left w:val="none" w:sz="0" w:space="0" w:color="auto"/>
        <w:bottom w:val="none" w:sz="0" w:space="0" w:color="auto"/>
        <w:right w:val="none" w:sz="0" w:space="0" w:color="auto"/>
      </w:divBdr>
    </w:div>
    <w:div w:id="191725460">
      <w:bodyDiv w:val="1"/>
      <w:marLeft w:val="0"/>
      <w:marRight w:val="0"/>
      <w:marTop w:val="0"/>
      <w:marBottom w:val="0"/>
      <w:divBdr>
        <w:top w:val="none" w:sz="0" w:space="0" w:color="auto"/>
        <w:left w:val="none" w:sz="0" w:space="0" w:color="auto"/>
        <w:bottom w:val="none" w:sz="0" w:space="0" w:color="auto"/>
        <w:right w:val="none" w:sz="0" w:space="0" w:color="auto"/>
      </w:divBdr>
    </w:div>
    <w:div w:id="230508456">
      <w:bodyDiv w:val="1"/>
      <w:marLeft w:val="0"/>
      <w:marRight w:val="0"/>
      <w:marTop w:val="0"/>
      <w:marBottom w:val="0"/>
      <w:divBdr>
        <w:top w:val="none" w:sz="0" w:space="0" w:color="auto"/>
        <w:left w:val="none" w:sz="0" w:space="0" w:color="auto"/>
        <w:bottom w:val="none" w:sz="0" w:space="0" w:color="auto"/>
        <w:right w:val="none" w:sz="0" w:space="0" w:color="auto"/>
      </w:divBdr>
    </w:div>
    <w:div w:id="249503942">
      <w:bodyDiv w:val="1"/>
      <w:marLeft w:val="0"/>
      <w:marRight w:val="0"/>
      <w:marTop w:val="0"/>
      <w:marBottom w:val="0"/>
      <w:divBdr>
        <w:top w:val="none" w:sz="0" w:space="0" w:color="auto"/>
        <w:left w:val="none" w:sz="0" w:space="0" w:color="auto"/>
        <w:bottom w:val="none" w:sz="0" w:space="0" w:color="auto"/>
        <w:right w:val="none" w:sz="0" w:space="0" w:color="auto"/>
      </w:divBdr>
    </w:div>
    <w:div w:id="251821482">
      <w:bodyDiv w:val="1"/>
      <w:marLeft w:val="0"/>
      <w:marRight w:val="0"/>
      <w:marTop w:val="0"/>
      <w:marBottom w:val="0"/>
      <w:divBdr>
        <w:top w:val="none" w:sz="0" w:space="0" w:color="auto"/>
        <w:left w:val="none" w:sz="0" w:space="0" w:color="auto"/>
        <w:bottom w:val="none" w:sz="0" w:space="0" w:color="auto"/>
        <w:right w:val="none" w:sz="0" w:space="0" w:color="auto"/>
      </w:divBdr>
    </w:div>
    <w:div w:id="271599304">
      <w:bodyDiv w:val="1"/>
      <w:marLeft w:val="0"/>
      <w:marRight w:val="0"/>
      <w:marTop w:val="0"/>
      <w:marBottom w:val="0"/>
      <w:divBdr>
        <w:top w:val="none" w:sz="0" w:space="0" w:color="auto"/>
        <w:left w:val="none" w:sz="0" w:space="0" w:color="auto"/>
        <w:bottom w:val="none" w:sz="0" w:space="0" w:color="auto"/>
        <w:right w:val="none" w:sz="0" w:space="0" w:color="auto"/>
      </w:divBdr>
    </w:div>
    <w:div w:id="276762723">
      <w:bodyDiv w:val="1"/>
      <w:marLeft w:val="0"/>
      <w:marRight w:val="0"/>
      <w:marTop w:val="0"/>
      <w:marBottom w:val="0"/>
      <w:divBdr>
        <w:top w:val="none" w:sz="0" w:space="0" w:color="auto"/>
        <w:left w:val="none" w:sz="0" w:space="0" w:color="auto"/>
        <w:bottom w:val="none" w:sz="0" w:space="0" w:color="auto"/>
        <w:right w:val="none" w:sz="0" w:space="0" w:color="auto"/>
      </w:divBdr>
    </w:div>
    <w:div w:id="299767312">
      <w:bodyDiv w:val="1"/>
      <w:marLeft w:val="0"/>
      <w:marRight w:val="0"/>
      <w:marTop w:val="0"/>
      <w:marBottom w:val="0"/>
      <w:divBdr>
        <w:top w:val="none" w:sz="0" w:space="0" w:color="auto"/>
        <w:left w:val="none" w:sz="0" w:space="0" w:color="auto"/>
        <w:bottom w:val="none" w:sz="0" w:space="0" w:color="auto"/>
        <w:right w:val="none" w:sz="0" w:space="0" w:color="auto"/>
      </w:divBdr>
    </w:div>
    <w:div w:id="339553311">
      <w:bodyDiv w:val="1"/>
      <w:marLeft w:val="0"/>
      <w:marRight w:val="0"/>
      <w:marTop w:val="0"/>
      <w:marBottom w:val="0"/>
      <w:divBdr>
        <w:top w:val="none" w:sz="0" w:space="0" w:color="auto"/>
        <w:left w:val="none" w:sz="0" w:space="0" w:color="auto"/>
        <w:bottom w:val="none" w:sz="0" w:space="0" w:color="auto"/>
        <w:right w:val="none" w:sz="0" w:space="0" w:color="auto"/>
      </w:divBdr>
    </w:div>
    <w:div w:id="362290159">
      <w:bodyDiv w:val="1"/>
      <w:marLeft w:val="0"/>
      <w:marRight w:val="0"/>
      <w:marTop w:val="0"/>
      <w:marBottom w:val="0"/>
      <w:divBdr>
        <w:top w:val="none" w:sz="0" w:space="0" w:color="auto"/>
        <w:left w:val="none" w:sz="0" w:space="0" w:color="auto"/>
        <w:bottom w:val="none" w:sz="0" w:space="0" w:color="auto"/>
        <w:right w:val="none" w:sz="0" w:space="0" w:color="auto"/>
      </w:divBdr>
    </w:div>
    <w:div w:id="390931665">
      <w:bodyDiv w:val="1"/>
      <w:marLeft w:val="0"/>
      <w:marRight w:val="0"/>
      <w:marTop w:val="0"/>
      <w:marBottom w:val="0"/>
      <w:divBdr>
        <w:top w:val="none" w:sz="0" w:space="0" w:color="auto"/>
        <w:left w:val="none" w:sz="0" w:space="0" w:color="auto"/>
        <w:bottom w:val="none" w:sz="0" w:space="0" w:color="auto"/>
        <w:right w:val="none" w:sz="0" w:space="0" w:color="auto"/>
      </w:divBdr>
    </w:div>
    <w:div w:id="405422247">
      <w:bodyDiv w:val="1"/>
      <w:marLeft w:val="0"/>
      <w:marRight w:val="0"/>
      <w:marTop w:val="0"/>
      <w:marBottom w:val="0"/>
      <w:divBdr>
        <w:top w:val="none" w:sz="0" w:space="0" w:color="auto"/>
        <w:left w:val="none" w:sz="0" w:space="0" w:color="auto"/>
        <w:bottom w:val="none" w:sz="0" w:space="0" w:color="auto"/>
        <w:right w:val="none" w:sz="0" w:space="0" w:color="auto"/>
      </w:divBdr>
    </w:div>
    <w:div w:id="429935469">
      <w:bodyDiv w:val="1"/>
      <w:marLeft w:val="0"/>
      <w:marRight w:val="0"/>
      <w:marTop w:val="0"/>
      <w:marBottom w:val="0"/>
      <w:divBdr>
        <w:top w:val="none" w:sz="0" w:space="0" w:color="auto"/>
        <w:left w:val="none" w:sz="0" w:space="0" w:color="auto"/>
        <w:bottom w:val="none" w:sz="0" w:space="0" w:color="auto"/>
        <w:right w:val="none" w:sz="0" w:space="0" w:color="auto"/>
      </w:divBdr>
    </w:div>
    <w:div w:id="434793520">
      <w:bodyDiv w:val="1"/>
      <w:marLeft w:val="0"/>
      <w:marRight w:val="0"/>
      <w:marTop w:val="0"/>
      <w:marBottom w:val="0"/>
      <w:divBdr>
        <w:top w:val="none" w:sz="0" w:space="0" w:color="auto"/>
        <w:left w:val="none" w:sz="0" w:space="0" w:color="auto"/>
        <w:bottom w:val="none" w:sz="0" w:space="0" w:color="auto"/>
        <w:right w:val="none" w:sz="0" w:space="0" w:color="auto"/>
      </w:divBdr>
    </w:div>
    <w:div w:id="479157341">
      <w:bodyDiv w:val="1"/>
      <w:marLeft w:val="0"/>
      <w:marRight w:val="0"/>
      <w:marTop w:val="0"/>
      <w:marBottom w:val="0"/>
      <w:divBdr>
        <w:top w:val="none" w:sz="0" w:space="0" w:color="auto"/>
        <w:left w:val="none" w:sz="0" w:space="0" w:color="auto"/>
        <w:bottom w:val="none" w:sz="0" w:space="0" w:color="auto"/>
        <w:right w:val="none" w:sz="0" w:space="0" w:color="auto"/>
      </w:divBdr>
    </w:div>
    <w:div w:id="485320893">
      <w:bodyDiv w:val="1"/>
      <w:marLeft w:val="0"/>
      <w:marRight w:val="0"/>
      <w:marTop w:val="0"/>
      <w:marBottom w:val="0"/>
      <w:divBdr>
        <w:top w:val="none" w:sz="0" w:space="0" w:color="auto"/>
        <w:left w:val="none" w:sz="0" w:space="0" w:color="auto"/>
        <w:bottom w:val="none" w:sz="0" w:space="0" w:color="auto"/>
        <w:right w:val="none" w:sz="0" w:space="0" w:color="auto"/>
      </w:divBdr>
    </w:div>
    <w:div w:id="501090208">
      <w:bodyDiv w:val="1"/>
      <w:marLeft w:val="0"/>
      <w:marRight w:val="0"/>
      <w:marTop w:val="0"/>
      <w:marBottom w:val="0"/>
      <w:divBdr>
        <w:top w:val="none" w:sz="0" w:space="0" w:color="auto"/>
        <w:left w:val="none" w:sz="0" w:space="0" w:color="auto"/>
        <w:bottom w:val="none" w:sz="0" w:space="0" w:color="auto"/>
        <w:right w:val="none" w:sz="0" w:space="0" w:color="auto"/>
      </w:divBdr>
    </w:div>
    <w:div w:id="523831458">
      <w:bodyDiv w:val="1"/>
      <w:marLeft w:val="0"/>
      <w:marRight w:val="0"/>
      <w:marTop w:val="0"/>
      <w:marBottom w:val="0"/>
      <w:divBdr>
        <w:top w:val="none" w:sz="0" w:space="0" w:color="auto"/>
        <w:left w:val="none" w:sz="0" w:space="0" w:color="auto"/>
        <w:bottom w:val="none" w:sz="0" w:space="0" w:color="auto"/>
        <w:right w:val="none" w:sz="0" w:space="0" w:color="auto"/>
      </w:divBdr>
    </w:div>
    <w:div w:id="529027234">
      <w:bodyDiv w:val="1"/>
      <w:marLeft w:val="0"/>
      <w:marRight w:val="0"/>
      <w:marTop w:val="0"/>
      <w:marBottom w:val="0"/>
      <w:divBdr>
        <w:top w:val="none" w:sz="0" w:space="0" w:color="auto"/>
        <w:left w:val="none" w:sz="0" w:space="0" w:color="auto"/>
        <w:bottom w:val="none" w:sz="0" w:space="0" w:color="auto"/>
        <w:right w:val="none" w:sz="0" w:space="0" w:color="auto"/>
      </w:divBdr>
    </w:div>
    <w:div w:id="538057660">
      <w:bodyDiv w:val="1"/>
      <w:marLeft w:val="0"/>
      <w:marRight w:val="0"/>
      <w:marTop w:val="0"/>
      <w:marBottom w:val="0"/>
      <w:divBdr>
        <w:top w:val="none" w:sz="0" w:space="0" w:color="auto"/>
        <w:left w:val="none" w:sz="0" w:space="0" w:color="auto"/>
        <w:bottom w:val="none" w:sz="0" w:space="0" w:color="auto"/>
        <w:right w:val="none" w:sz="0" w:space="0" w:color="auto"/>
      </w:divBdr>
    </w:div>
    <w:div w:id="541403870">
      <w:bodyDiv w:val="1"/>
      <w:marLeft w:val="0"/>
      <w:marRight w:val="0"/>
      <w:marTop w:val="0"/>
      <w:marBottom w:val="0"/>
      <w:divBdr>
        <w:top w:val="none" w:sz="0" w:space="0" w:color="auto"/>
        <w:left w:val="none" w:sz="0" w:space="0" w:color="auto"/>
        <w:bottom w:val="none" w:sz="0" w:space="0" w:color="auto"/>
        <w:right w:val="none" w:sz="0" w:space="0" w:color="auto"/>
      </w:divBdr>
    </w:div>
    <w:div w:id="547376662">
      <w:bodyDiv w:val="1"/>
      <w:marLeft w:val="0"/>
      <w:marRight w:val="0"/>
      <w:marTop w:val="0"/>
      <w:marBottom w:val="0"/>
      <w:divBdr>
        <w:top w:val="none" w:sz="0" w:space="0" w:color="auto"/>
        <w:left w:val="none" w:sz="0" w:space="0" w:color="auto"/>
        <w:bottom w:val="none" w:sz="0" w:space="0" w:color="auto"/>
        <w:right w:val="none" w:sz="0" w:space="0" w:color="auto"/>
      </w:divBdr>
    </w:div>
    <w:div w:id="551817280">
      <w:bodyDiv w:val="1"/>
      <w:marLeft w:val="0"/>
      <w:marRight w:val="0"/>
      <w:marTop w:val="0"/>
      <w:marBottom w:val="0"/>
      <w:divBdr>
        <w:top w:val="none" w:sz="0" w:space="0" w:color="auto"/>
        <w:left w:val="none" w:sz="0" w:space="0" w:color="auto"/>
        <w:bottom w:val="none" w:sz="0" w:space="0" w:color="auto"/>
        <w:right w:val="none" w:sz="0" w:space="0" w:color="auto"/>
      </w:divBdr>
    </w:div>
    <w:div w:id="579368152">
      <w:bodyDiv w:val="1"/>
      <w:marLeft w:val="0"/>
      <w:marRight w:val="0"/>
      <w:marTop w:val="0"/>
      <w:marBottom w:val="0"/>
      <w:divBdr>
        <w:top w:val="none" w:sz="0" w:space="0" w:color="auto"/>
        <w:left w:val="none" w:sz="0" w:space="0" w:color="auto"/>
        <w:bottom w:val="none" w:sz="0" w:space="0" w:color="auto"/>
        <w:right w:val="none" w:sz="0" w:space="0" w:color="auto"/>
      </w:divBdr>
    </w:div>
    <w:div w:id="581111049">
      <w:bodyDiv w:val="1"/>
      <w:marLeft w:val="0"/>
      <w:marRight w:val="0"/>
      <w:marTop w:val="0"/>
      <w:marBottom w:val="0"/>
      <w:divBdr>
        <w:top w:val="none" w:sz="0" w:space="0" w:color="auto"/>
        <w:left w:val="none" w:sz="0" w:space="0" w:color="auto"/>
        <w:bottom w:val="none" w:sz="0" w:space="0" w:color="auto"/>
        <w:right w:val="none" w:sz="0" w:space="0" w:color="auto"/>
      </w:divBdr>
    </w:div>
    <w:div w:id="584148294">
      <w:bodyDiv w:val="1"/>
      <w:marLeft w:val="0"/>
      <w:marRight w:val="0"/>
      <w:marTop w:val="0"/>
      <w:marBottom w:val="0"/>
      <w:divBdr>
        <w:top w:val="none" w:sz="0" w:space="0" w:color="auto"/>
        <w:left w:val="none" w:sz="0" w:space="0" w:color="auto"/>
        <w:bottom w:val="none" w:sz="0" w:space="0" w:color="auto"/>
        <w:right w:val="none" w:sz="0" w:space="0" w:color="auto"/>
      </w:divBdr>
    </w:div>
    <w:div w:id="599030179">
      <w:bodyDiv w:val="1"/>
      <w:marLeft w:val="0"/>
      <w:marRight w:val="0"/>
      <w:marTop w:val="0"/>
      <w:marBottom w:val="0"/>
      <w:divBdr>
        <w:top w:val="none" w:sz="0" w:space="0" w:color="auto"/>
        <w:left w:val="none" w:sz="0" w:space="0" w:color="auto"/>
        <w:bottom w:val="none" w:sz="0" w:space="0" w:color="auto"/>
        <w:right w:val="none" w:sz="0" w:space="0" w:color="auto"/>
      </w:divBdr>
    </w:div>
    <w:div w:id="695234399">
      <w:bodyDiv w:val="1"/>
      <w:marLeft w:val="0"/>
      <w:marRight w:val="0"/>
      <w:marTop w:val="0"/>
      <w:marBottom w:val="0"/>
      <w:divBdr>
        <w:top w:val="none" w:sz="0" w:space="0" w:color="auto"/>
        <w:left w:val="none" w:sz="0" w:space="0" w:color="auto"/>
        <w:bottom w:val="none" w:sz="0" w:space="0" w:color="auto"/>
        <w:right w:val="none" w:sz="0" w:space="0" w:color="auto"/>
      </w:divBdr>
    </w:div>
    <w:div w:id="714894086">
      <w:bodyDiv w:val="1"/>
      <w:marLeft w:val="0"/>
      <w:marRight w:val="0"/>
      <w:marTop w:val="0"/>
      <w:marBottom w:val="0"/>
      <w:divBdr>
        <w:top w:val="none" w:sz="0" w:space="0" w:color="auto"/>
        <w:left w:val="none" w:sz="0" w:space="0" w:color="auto"/>
        <w:bottom w:val="none" w:sz="0" w:space="0" w:color="auto"/>
        <w:right w:val="none" w:sz="0" w:space="0" w:color="auto"/>
      </w:divBdr>
    </w:div>
    <w:div w:id="766465702">
      <w:bodyDiv w:val="1"/>
      <w:marLeft w:val="0"/>
      <w:marRight w:val="0"/>
      <w:marTop w:val="0"/>
      <w:marBottom w:val="0"/>
      <w:divBdr>
        <w:top w:val="none" w:sz="0" w:space="0" w:color="auto"/>
        <w:left w:val="none" w:sz="0" w:space="0" w:color="auto"/>
        <w:bottom w:val="none" w:sz="0" w:space="0" w:color="auto"/>
        <w:right w:val="none" w:sz="0" w:space="0" w:color="auto"/>
      </w:divBdr>
    </w:div>
    <w:div w:id="794258396">
      <w:bodyDiv w:val="1"/>
      <w:marLeft w:val="0"/>
      <w:marRight w:val="0"/>
      <w:marTop w:val="0"/>
      <w:marBottom w:val="0"/>
      <w:divBdr>
        <w:top w:val="none" w:sz="0" w:space="0" w:color="auto"/>
        <w:left w:val="none" w:sz="0" w:space="0" w:color="auto"/>
        <w:bottom w:val="none" w:sz="0" w:space="0" w:color="auto"/>
        <w:right w:val="none" w:sz="0" w:space="0" w:color="auto"/>
      </w:divBdr>
    </w:div>
    <w:div w:id="823082167">
      <w:bodyDiv w:val="1"/>
      <w:marLeft w:val="0"/>
      <w:marRight w:val="0"/>
      <w:marTop w:val="0"/>
      <w:marBottom w:val="0"/>
      <w:divBdr>
        <w:top w:val="none" w:sz="0" w:space="0" w:color="auto"/>
        <w:left w:val="none" w:sz="0" w:space="0" w:color="auto"/>
        <w:bottom w:val="none" w:sz="0" w:space="0" w:color="auto"/>
        <w:right w:val="none" w:sz="0" w:space="0" w:color="auto"/>
      </w:divBdr>
    </w:div>
    <w:div w:id="852456304">
      <w:bodyDiv w:val="1"/>
      <w:marLeft w:val="0"/>
      <w:marRight w:val="0"/>
      <w:marTop w:val="0"/>
      <w:marBottom w:val="0"/>
      <w:divBdr>
        <w:top w:val="none" w:sz="0" w:space="0" w:color="auto"/>
        <w:left w:val="none" w:sz="0" w:space="0" w:color="auto"/>
        <w:bottom w:val="none" w:sz="0" w:space="0" w:color="auto"/>
        <w:right w:val="none" w:sz="0" w:space="0" w:color="auto"/>
      </w:divBdr>
    </w:div>
    <w:div w:id="870537813">
      <w:bodyDiv w:val="1"/>
      <w:marLeft w:val="0"/>
      <w:marRight w:val="0"/>
      <w:marTop w:val="0"/>
      <w:marBottom w:val="0"/>
      <w:divBdr>
        <w:top w:val="none" w:sz="0" w:space="0" w:color="auto"/>
        <w:left w:val="none" w:sz="0" w:space="0" w:color="auto"/>
        <w:bottom w:val="none" w:sz="0" w:space="0" w:color="auto"/>
        <w:right w:val="none" w:sz="0" w:space="0" w:color="auto"/>
      </w:divBdr>
    </w:div>
    <w:div w:id="873276783">
      <w:bodyDiv w:val="1"/>
      <w:marLeft w:val="0"/>
      <w:marRight w:val="0"/>
      <w:marTop w:val="0"/>
      <w:marBottom w:val="0"/>
      <w:divBdr>
        <w:top w:val="none" w:sz="0" w:space="0" w:color="auto"/>
        <w:left w:val="none" w:sz="0" w:space="0" w:color="auto"/>
        <w:bottom w:val="none" w:sz="0" w:space="0" w:color="auto"/>
        <w:right w:val="none" w:sz="0" w:space="0" w:color="auto"/>
      </w:divBdr>
    </w:div>
    <w:div w:id="892471510">
      <w:bodyDiv w:val="1"/>
      <w:marLeft w:val="0"/>
      <w:marRight w:val="0"/>
      <w:marTop w:val="0"/>
      <w:marBottom w:val="0"/>
      <w:divBdr>
        <w:top w:val="none" w:sz="0" w:space="0" w:color="auto"/>
        <w:left w:val="none" w:sz="0" w:space="0" w:color="auto"/>
        <w:bottom w:val="none" w:sz="0" w:space="0" w:color="auto"/>
        <w:right w:val="none" w:sz="0" w:space="0" w:color="auto"/>
      </w:divBdr>
    </w:div>
    <w:div w:id="909929740">
      <w:bodyDiv w:val="1"/>
      <w:marLeft w:val="0"/>
      <w:marRight w:val="0"/>
      <w:marTop w:val="0"/>
      <w:marBottom w:val="0"/>
      <w:divBdr>
        <w:top w:val="none" w:sz="0" w:space="0" w:color="auto"/>
        <w:left w:val="none" w:sz="0" w:space="0" w:color="auto"/>
        <w:bottom w:val="none" w:sz="0" w:space="0" w:color="auto"/>
        <w:right w:val="none" w:sz="0" w:space="0" w:color="auto"/>
      </w:divBdr>
    </w:div>
    <w:div w:id="926381537">
      <w:bodyDiv w:val="1"/>
      <w:marLeft w:val="0"/>
      <w:marRight w:val="0"/>
      <w:marTop w:val="0"/>
      <w:marBottom w:val="0"/>
      <w:divBdr>
        <w:top w:val="none" w:sz="0" w:space="0" w:color="auto"/>
        <w:left w:val="none" w:sz="0" w:space="0" w:color="auto"/>
        <w:bottom w:val="none" w:sz="0" w:space="0" w:color="auto"/>
        <w:right w:val="none" w:sz="0" w:space="0" w:color="auto"/>
      </w:divBdr>
    </w:div>
    <w:div w:id="952252845">
      <w:bodyDiv w:val="1"/>
      <w:marLeft w:val="0"/>
      <w:marRight w:val="0"/>
      <w:marTop w:val="0"/>
      <w:marBottom w:val="0"/>
      <w:divBdr>
        <w:top w:val="none" w:sz="0" w:space="0" w:color="auto"/>
        <w:left w:val="none" w:sz="0" w:space="0" w:color="auto"/>
        <w:bottom w:val="none" w:sz="0" w:space="0" w:color="auto"/>
        <w:right w:val="none" w:sz="0" w:space="0" w:color="auto"/>
      </w:divBdr>
    </w:div>
    <w:div w:id="953973827">
      <w:bodyDiv w:val="1"/>
      <w:marLeft w:val="0"/>
      <w:marRight w:val="0"/>
      <w:marTop w:val="0"/>
      <w:marBottom w:val="0"/>
      <w:divBdr>
        <w:top w:val="none" w:sz="0" w:space="0" w:color="auto"/>
        <w:left w:val="none" w:sz="0" w:space="0" w:color="auto"/>
        <w:bottom w:val="none" w:sz="0" w:space="0" w:color="auto"/>
        <w:right w:val="none" w:sz="0" w:space="0" w:color="auto"/>
      </w:divBdr>
    </w:div>
    <w:div w:id="955716588">
      <w:bodyDiv w:val="1"/>
      <w:marLeft w:val="0"/>
      <w:marRight w:val="0"/>
      <w:marTop w:val="0"/>
      <w:marBottom w:val="0"/>
      <w:divBdr>
        <w:top w:val="none" w:sz="0" w:space="0" w:color="auto"/>
        <w:left w:val="none" w:sz="0" w:space="0" w:color="auto"/>
        <w:bottom w:val="none" w:sz="0" w:space="0" w:color="auto"/>
        <w:right w:val="none" w:sz="0" w:space="0" w:color="auto"/>
      </w:divBdr>
    </w:div>
    <w:div w:id="956258777">
      <w:bodyDiv w:val="1"/>
      <w:marLeft w:val="0"/>
      <w:marRight w:val="0"/>
      <w:marTop w:val="0"/>
      <w:marBottom w:val="0"/>
      <w:divBdr>
        <w:top w:val="none" w:sz="0" w:space="0" w:color="auto"/>
        <w:left w:val="none" w:sz="0" w:space="0" w:color="auto"/>
        <w:bottom w:val="none" w:sz="0" w:space="0" w:color="auto"/>
        <w:right w:val="none" w:sz="0" w:space="0" w:color="auto"/>
      </w:divBdr>
    </w:div>
    <w:div w:id="987130450">
      <w:bodyDiv w:val="1"/>
      <w:marLeft w:val="0"/>
      <w:marRight w:val="0"/>
      <w:marTop w:val="0"/>
      <w:marBottom w:val="0"/>
      <w:divBdr>
        <w:top w:val="none" w:sz="0" w:space="0" w:color="auto"/>
        <w:left w:val="none" w:sz="0" w:space="0" w:color="auto"/>
        <w:bottom w:val="none" w:sz="0" w:space="0" w:color="auto"/>
        <w:right w:val="none" w:sz="0" w:space="0" w:color="auto"/>
      </w:divBdr>
    </w:div>
    <w:div w:id="994138700">
      <w:bodyDiv w:val="1"/>
      <w:marLeft w:val="0"/>
      <w:marRight w:val="0"/>
      <w:marTop w:val="0"/>
      <w:marBottom w:val="0"/>
      <w:divBdr>
        <w:top w:val="none" w:sz="0" w:space="0" w:color="auto"/>
        <w:left w:val="none" w:sz="0" w:space="0" w:color="auto"/>
        <w:bottom w:val="none" w:sz="0" w:space="0" w:color="auto"/>
        <w:right w:val="none" w:sz="0" w:space="0" w:color="auto"/>
      </w:divBdr>
    </w:div>
    <w:div w:id="996496644">
      <w:bodyDiv w:val="1"/>
      <w:marLeft w:val="0"/>
      <w:marRight w:val="0"/>
      <w:marTop w:val="0"/>
      <w:marBottom w:val="0"/>
      <w:divBdr>
        <w:top w:val="none" w:sz="0" w:space="0" w:color="auto"/>
        <w:left w:val="none" w:sz="0" w:space="0" w:color="auto"/>
        <w:bottom w:val="none" w:sz="0" w:space="0" w:color="auto"/>
        <w:right w:val="none" w:sz="0" w:space="0" w:color="auto"/>
      </w:divBdr>
    </w:div>
    <w:div w:id="1039863260">
      <w:bodyDiv w:val="1"/>
      <w:marLeft w:val="0"/>
      <w:marRight w:val="0"/>
      <w:marTop w:val="0"/>
      <w:marBottom w:val="0"/>
      <w:divBdr>
        <w:top w:val="none" w:sz="0" w:space="0" w:color="auto"/>
        <w:left w:val="none" w:sz="0" w:space="0" w:color="auto"/>
        <w:bottom w:val="none" w:sz="0" w:space="0" w:color="auto"/>
        <w:right w:val="none" w:sz="0" w:space="0" w:color="auto"/>
      </w:divBdr>
    </w:div>
    <w:div w:id="1040860472">
      <w:bodyDiv w:val="1"/>
      <w:marLeft w:val="0"/>
      <w:marRight w:val="0"/>
      <w:marTop w:val="0"/>
      <w:marBottom w:val="0"/>
      <w:divBdr>
        <w:top w:val="none" w:sz="0" w:space="0" w:color="auto"/>
        <w:left w:val="none" w:sz="0" w:space="0" w:color="auto"/>
        <w:bottom w:val="none" w:sz="0" w:space="0" w:color="auto"/>
        <w:right w:val="none" w:sz="0" w:space="0" w:color="auto"/>
      </w:divBdr>
    </w:div>
    <w:div w:id="1046878198">
      <w:bodyDiv w:val="1"/>
      <w:marLeft w:val="0"/>
      <w:marRight w:val="0"/>
      <w:marTop w:val="0"/>
      <w:marBottom w:val="0"/>
      <w:divBdr>
        <w:top w:val="none" w:sz="0" w:space="0" w:color="auto"/>
        <w:left w:val="none" w:sz="0" w:space="0" w:color="auto"/>
        <w:bottom w:val="none" w:sz="0" w:space="0" w:color="auto"/>
        <w:right w:val="none" w:sz="0" w:space="0" w:color="auto"/>
      </w:divBdr>
    </w:div>
    <w:div w:id="1076173317">
      <w:bodyDiv w:val="1"/>
      <w:marLeft w:val="0"/>
      <w:marRight w:val="0"/>
      <w:marTop w:val="0"/>
      <w:marBottom w:val="0"/>
      <w:divBdr>
        <w:top w:val="none" w:sz="0" w:space="0" w:color="auto"/>
        <w:left w:val="none" w:sz="0" w:space="0" w:color="auto"/>
        <w:bottom w:val="none" w:sz="0" w:space="0" w:color="auto"/>
        <w:right w:val="none" w:sz="0" w:space="0" w:color="auto"/>
      </w:divBdr>
    </w:div>
    <w:div w:id="1088573811">
      <w:bodyDiv w:val="1"/>
      <w:marLeft w:val="0"/>
      <w:marRight w:val="0"/>
      <w:marTop w:val="0"/>
      <w:marBottom w:val="0"/>
      <w:divBdr>
        <w:top w:val="none" w:sz="0" w:space="0" w:color="auto"/>
        <w:left w:val="none" w:sz="0" w:space="0" w:color="auto"/>
        <w:bottom w:val="none" w:sz="0" w:space="0" w:color="auto"/>
        <w:right w:val="none" w:sz="0" w:space="0" w:color="auto"/>
      </w:divBdr>
    </w:div>
    <w:div w:id="1112553666">
      <w:bodyDiv w:val="1"/>
      <w:marLeft w:val="0"/>
      <w:marRight w:val="0"/>
      <w:marTop w:val="0"/>
      <w:marBottom w:val="0"/>
      <w:divBdr>
        <w:top w:val="none" w:sz="0" w:space="0" w:color="auto"/>
        <w:left w:val="none" w:sz="0" w:space="0" w:color="auto"/>
        <w:bottom w:val="none" w:sz="0" w:space="0" w:color="auto"/>
        <w:right w:val="none" w:sz="0" w:space="0" w:color="auto"/>
      </w:divBdr>
    </w:div>
    <w:div w:id="1116021196">
      <w:bodyDiv w:val="1"/>
      <w:marLeft w:val="0"/>
      <w:marRight w:val="0"/>
      <w:marTop w:val="0"/>
      <w:marBottom w:val="0"/>
      <w:divBdr>
        <w:top w:val="none" w:sz="0" w:space="0" w:color="auto"/>
        <w:left w:val="none" w:sz="0" w:space="0" w:color="auto"/>
        <w:bottom w:val="none" w:sz="0" w:space="0" w:color="auto"/>
        <w:right w:val="none" w:sz="0" w:space="0" w:color="auto"/>
      </w:divBdr>
    </w:div>
    <w:div w:id="1126698648">
      <w:bodyDiv w:val="1"/>
      <w:marLeft w:val="0"/>
      <w:marRight w:val="0"/>
      <w:marTop w:val="0"/>
      <w:marBottom w:val="0"/>
      <w:divBdr>
        <w:top w:val="none" w:sz="0" w:space="0" w:color="auto"/>
        <w:left w:val="none" w:sz="0" w:space="0" w:color="auto"/>
        <w:bottom w:val="none" w:sz="0" w:space="0" w:color="auto"/>
        <w:right w:val="none" w:sz="0" w:space="0" w:color="auto"/>
      </w:divBdr>
    </w:div>
    <w:div w:id="1169059406">
      <w:bodyDiv w:val="1"/>
      <w:marLeft w:val="0"/>
      <w:marRight w:val="0"/>
      <w:marTop w:val="0"/>
      <w:marBottom w:val="0"/>
      <w:divBdr>
        <w:top w:val="none" w:sz="0" w:space="0" w:color="auto"/>
        <w:left w:val="none" w:sz="0" w:space="0" w:color="auto"/>
        <w:bottom w:val="none" w:sz="0" w:space="0" w:color="auto"/>
        <w:right w:val="none" w:sz="0" w:space="0" w:color="auto"/>
      </w:divBdr>
    </w:div>
    <w:div w:id="1171604852">
      <w:bodyDiv w:val="1"/>
      <w:marLeft w:val="0"/>
      <w:marRight w:val="0"/>
      <w:marTop w:val="0"/>
      <w:marBottom w:val="0"/>
      <w:divBdr>
        <w:top w:val="none" w:sz="0" w:space="0" w:color="auto"/>
        <w:left w:val="none" w:sz="0" w:space="0" w:color="auto"/>
        <w:bottom w:val="none" w:sz="0" w:space="0" w:color="auto"/>
        <w:right w:val="none" w:sz="0" w:space="0" w:color="auto"/>
      </w:divBdr>
    </w:div>
    <w:div w:id="1172449345">
      <w:bodyDiv w:val="1"/>
      <w:marLeft w:val="0"/>
      <w:marRight w:val="0"/>
      <w:marTop w:val="0"/>
      <w:marBottom w:val="0"/>
      <w:divBdr>
        <w:top w:val="none" w:sz="0" w:space="0" w:color="auto"/>
        <w:left w:val="none" w:sz="0" w:space="0" w:color="auto"/>
        <w:bottom w:val="none" w:sz="0" w:space="0" w:color="auto"/>
        <w:right w:val="none" w:sz="0" w:space="0" w:color="auto"/>
      </w:divBdr>
    </w:div>
    <w:div w:id="1181241442">
      <w:bodyDiv w:val="1"/>
      <w:marLeft w:val="0"/>
      <w:marRight w:val="0"/>
      <w:marTop w:val="0"/>
      <w:marBottom w:val="0"/>
      <w:divBdr>
        <w:top w:val="none" w:sz="0" w:space="0" w:color="auto"/>
        <w:left w:val="none" w:sz="0" w:space="0" w:color="auto"/>
        <w:bottom w:val="none" w:sz="0" w:space="0" w:color="auto"/>
        <w:right w:val="none" w:sz="0" w:space="0" w:color="auto"/>
      </w:divBdr>
    </w:div>
    <w:div w:id="1196189102">
      <w:bodyDiv w:val="1"/>
      <w:marLeft w:val="0"/>
      <w:marRight w:val="0"/>
      <w:marTop w:val="0"/>
      <w:marBottom w:val="0"/>
      <w:divBdr>
        <w:top w:val="none" w:sz="0" w:space="0" w:color="auto"/>
        <w:left w:val="none" w:sz="0" w:space="0" w:color="auto"/>
        <w:bottom w:val="none" w:sz="0" w:space="0" w:color="auto"/>
        <w:right w:val="none" w:sz="0" w:space="0" w:color="auto"/>
      </w:divBdr>
    </w:div>
    <w:div w:id="1303854291">
      <w:bodyDiv w:val="1"/>
      <w:marLeft w:val="0"/>
      <w:marRight w:val="0"/>
      <w:marTop w:val="0"/>
      <w:marBottom w:val="0"/>
      <w:divBdr>
        <w:top w:val="none" w:sz="0" w:space="0" w:color="auto"/>
        <w:left w:val="none" w:sz="0" w:space="0" w:color="auto"/>
        <w:bottom w:val="none" w:sz="0" w:space="0" w:color="auto"/>
        <w:right w:val="none" w:sz="0" w:space="0" w:color="auto"/>
      </w:divBdr>
    </w:div>
    <w:div w:id="1325667506">
      <w:bodyDiv w:val="1"/>
      <w:marLeft w:val="0"/>
      <w:marRight w:val="0"/>
      <w:marTop w:val="0"/>
      <w:marBottom w:val="0"/>
      <w:divBdr>
        <w:top w:val="none" w:sz="0" w:space="0" w:color="auto"/>
        <w:left w:val="none" w:sz="0" w:space="0" w:color="auto"/>
        <w:bottom w:val="none" w:sz="0" w:space="0" w:color="auto"/>
        <w:right w:val="none" w:sz="0" w:space="0" w:color="auto"/>
      </w:divBdr>
    </w:div>
    <w:div w:id="1329210891">
      <w:bodyDiv w:val="1"/>
      <w:marLeft w:val="0"/>
      <w:marRight w:val="0"/>
      <w:marTop w:val="0"/>
      <w:marBottom w:val="0"/>
      <w:divBdr>
        <w:top w:val="none" w:sz="0" w:space="0" w:color="auto"/>
        <w:left w:val="none" w:sz="0" w:space="0" w:color="auto"/>
        <w:bottom w:val="none" w:sz="0" w:space="0" w:color="auto"/>
        <w:right w:val="none" w:sz="0" w:space="0" w:color="auto"/>
      </w:divBdr>
    </w:div>
    <w:div w:id="1355417807">
      <w:bodyDiv w:val="1"/>
      <w:marLeft w:val="0"/>
      <w:marRight w:val="0"/>
      <w:marTop w:val="0"/>
      <w:marBottom w:val="0"/>
      <w:divBdr>
        <w:top w:val="none" w:sz="0" w:space="0" w:color="auto"/>
        <w:left w:val="none" w:sz="0" w:space="0" w:color="auto"/>
        <w:bottom w:val="none" w:sz="0" w:space="0" w:color="auto"/>
        <w:right w:val="none" w:sz="0" w:space="0" w:color="auto"/>
      </w:divBdr>
    </w:div>
    <w:div w:id="1356736296">
      <w:bodyDiv w:val="1"/>
      <w:marLeft w:val="0"/>
      <w:marRight w:val="0"/>
      <w:marTop w:val="0"/>
      <w:marBottom w:val="0"/>
      <w:divBdr>
        <w:top w:val="none" w:sz="0" w:space="0" w:color="auto"/>
        <w:left w:val="none" w:sz="0" w:space="0" w:color="auto"/>
        <w:bottom w:val="none" w:sz="0" w:space="0" w:color="auto"/>
        <w:right w:val="none" w:sz="0" w:space="0" w:color="auto"/>
      </w:divBdr>
    </w:div>
    <w:div w:id="1374886089">
      <w:bodyDiv w:val="1"/>
      <w:marLeft w:val="0"/>
      <w:marRight w:val="0"/>
      <w:marTop w:val="0"/>
      <w:marBottom w:val="0"/>
      <w:divBdr>
        <w:top w:val="none" w:sz="0" w:space="0" w:color="auto"/>
        <w:left w:val="none" w:sz="0" w:space="0" w:color="auto"/>
        <w:bottom w:val="none" w:sz="0" w:space="0" w:color="auto"/>
        <w:right w:val="none" w:sz="0" w:space="0" w:color="auto"/>
      </w:divBdr>
    </w:div>
    <w:div w:id="1401441314">
      <w:bodyDiv w:val="1"/>
      <w:marLeft w:val="0"/>
      <w:marRight w:val="0"/>
      <w:marTop w:val="0"/>
      <w:marBottom w:val="0"/>
      <w:divBdr>
        <w:top w:val="none" w:sz="0" w:space="0" w:color="auto"/>
        <w:left w:val="none" w:sz="0" w:space="0" w:color="auto"/>
        <w:bottom w:val="none" w:sz="0" w:space="0" w:color="auto"/>
        <w:right w:val="none" w:sz="0" w:space="0" w:color="auto"/>
      </w:divBdr>
    </w:div>
    <w:div w:id="1439177148">
      <w:bodyDiv w:val="1"/>
      <w:marLeft w:val="0"/>
      <w:marRight w:val="0"/>
      <w:marTop w:val="0"/>
      <w:marBottom w:val="0"/>
      <w:divBdr>
        <w:top w:val="none" w:sz="0" w:space="0" w:color="auto"/>
        <w:left w:val="none" w:sz="0" w:space="0" w:color="auto"/>
        <w:bottom w:val="none" w:sz="0" w:space="0" w:color="auto"/>
        <w:right w:val="none" w:sz="0" w:space="0" w:color="auto"/>
      </w:divBdr>
    </w:div>
    <w:div w:id="1473133798">
      <w:bodyDiv w:val="1"/>
      <w:marLeft w:val="0"/>
      <w:marRight w:val="0"/>
      <w:marTop w:val="0"/>
      <w:marBottom w:val="0"/>
      <w:divBdr>
        <w:top w:val="none" w:sz="0" w:space="0" w:color="auto"/>
        <w:left w:val="none" w:sz="0" w:space="0" w:color="auto"/>
        <w:bottom w:val="none" w:sz="0" w:space="0" w:color="auto"/>
        <w:right w:val="none" w:sz="0" w:space="0" w:color="auto"/>
      </w:divBdr>
    </w:div>
    <w:div w:id="1478254701">
      <w:bodyDiv w:val="1"/>
      <w:marLeft w:val="0"/>
      <w:marRight w:val="0"/>
      <w:marTop w:val="0"/>
      <w:marBottom w:val="0"/>
      <w:divBdr>
        <w:top w:val="none" w:sz="0" w:space="0" w:color="auto"/>
        <w:left w:val="none" w:sz="0" w:space="0" w:color="auto"/>
        <w:bottom w:val="none" w:sz="0" w:space="0" w:color="auto"/>
        <w:right w:val="none" w:sz="0" w:space="0" w:color="auto"/>
      </w:divBdr>
    </w:div>
    <w:div w:id="1500845654">
      <w:bodyDiv w:val="1"/>
      <w:marLeft w:val="0"/>
      <w:marRight w:val="0"/>
      <w:marTop w:val="0"/>
      <w:marBottom w:val="0"/>
      <w:divBdr>
        <w:top w:val="none" w:sz="0" w:space="0" w:color="auto"/>
        <w:left w:val="none" w:sz="0" w:space="0" w:color="auto"/>
        <w:bottom w:val="none" w:sz="0" w:space="0" w:color="auto"/>
        <w:right w:val="none" w:sz="0" w:space="0" w:color="auto"/>
      </w:divBdr>
    </w:div>
    <w:div w:id="1537158678">
      <w:bodyDiv w:val="1"/>
      <w:marLeft w:val="0"/>
      <w:marRight w:val="0"/>
      <w:marTop w:val="0"/>
      <w:marBottom w:val="0"/>
      <w:divBdr>
        <w:top w:val="none" w:sz="0" w:space="0" w:color="auto"/>
        <w:left w:val="none" w:sz="0" w:space="0" w:color="auto"/>
        <w:bottom w:val="none" w:sz="0" w:space="0" w:color="auto"/>
        <w:right w:val="none" w:sz="0" w:space="0" w:color="auto"/>
      </w:divBdr>
    </w:div>
    <w:div w:id="1540363657">
      <w:bodyDiv w:val="1"/>
      <w:marLeft w:val="0"/>
      <w:marRight w:val="0"/>
      <w:marTop w:val="0"/>
      <w:marBottom w:val="0"/>
      <w:divBdr>
        <w:top w:val="none" w:sz="0" w:space="0" w:color="auto"/>
        <w:left w:val="none" w:sz="0" w:space="0" w:color="auto"/>
        <w:bottom w:val="none" w:sz="0" w:space="0" w:color="auto"/>
        <w:right w:val="none" w:sz="0" w:space="0" w:color="auto"/>
      </w:divBdr>
    </w:div>
    <w:div w:id="1545753859">
      <w:bodyDiv w:val="1"/>
      <w:marLeft w:val="0"/>
      <w:marRight w:val="0"/>
      <w:marTop w:val="0"/>
      <w:marBottom w:val="0"/>
      <w:divBdr>
        <w:top w:val="none" w:sz="0" w:space="0" w:color="auto"/>
        <w:left w:val="none" w:sz="0" w:space="0" w:color="auto"/>
        <w:bottom w:val="none" w:sz="0" w:space="0" w:color="auto"/>
        <w:right w:val="none" w:sz="0" w:space="0" w:color="auto"/>
      </w:divBdr>
    </w:div>
    <w:div w:id="1587685504">
      <w:bodyDiv w:val="1"/>
      <w:marLeft w:val="0"/>
      <w:marRight w:val="0"/>
      <w:marTop w:val="0"/>
      <w:marBottom w:val="0"/>
      <w:divBdr>
        <w:top w:val="none" w:sz="0" w:space="0" w:color="auto"/>
        <w:left w:val="none" w:sz="0" w:space="0" w:color="auto"/>
        <w:bottom w:val="none" w:sz="0" w:space="0" w:color="auto"/>
        <w:right w:val="none" w:sz="0" w:space="0" w:color="auto"/>
      </w:divBdr>
      <w:divsChild>
        <w:div w:id="2024355849">
          <w:marLeft w:val="360"/>
          <w:marRight w:val="0"/>
          <w:marTop w:val="240"/>
          <w:marBottom w:val="0"/>
          <w:divBdr>
            <w:top w:val="none" w:sz="0" w:space="0" w:color="auto"/>
            <w:left w:val="none" w:sz="0" w:space="0" w:color="auto"/>
            <w:bottom w:val="none" w:sz="0" w:space="0" w:color="auto"/>
            <w:right w:val="none" w:sz="0" w:space="0" w:color="auto"/>
          </w:divBdr>
        </w:div>
        <w:div w:id="764812369">
          <w:marLeft w:val="360"/>
          <w:marRight w:val="0"/>
          <w:marTop w:val="240"/>
          <w:marBottom w:val="0"/>
          <w:divBdr>
            <w:top w:val="none" w:sz="0" w:space="0" w:color="auto"/>
            <w:left w:val="none" w:sz="0" w:space="0" w:color="auto"/>
            <w:bottom w:val="none" w:sz="0" w:space="0" w:color="auto"/>
            <w:right w:val="none" w:sz="0" w:space="0" w:color="auto"/>
          </w:divBdr>
        </w:div>
        <w:div w:id="681665508">
          <w:marLeft w:val="360"/>
          <w:marRight w:val="0"/>
          <w:marTop w:val="240"/>
          <w:marBottom w:val="0"/>
          <w:divBdr>
            <w:top w:val="none" w:sz="0" w:space="0" w:color="auto"/>
            <w:left w:val="none" w:sz="0" w:space="0" w:color="auto"/>
            <w:bottom w:val="none" w:sz="0" w:space="0" w:color="auto"/>
            <w:right w:val="none" w:sz="0" w:space="0" w:color="auto"/>
          </w:divBdr>
        </w:div>
        <w:div w:id="591470437">
          <w:marLeft w:val="360"/>
          <w:marRight w:val="0"/>
          <w:marTop w:val="240"/>
          <w:marBottom w:val="0"/>
          <w:divBdr>
            <w:top w:val="none" w:sz="0" w:space="0" w:color="auto"/>
            <w:left w:val="none" w:sz="0" w:space="0" w:color="auto"/>
            <w:bottom w:val="none" w:sz="0" w:space="0" w:color="auto"/>
            <w:right w:val="none" w:sz="0" w:space="0" w:color="auto"/>
          </w:divBdr>
        </w:div>
        <w:div w:id="1317949557">
          <w:marLeft w:val="360"/>
          <w:marRight w:val="0"/>
          <w:marTop w:val="240"/>
          <w:marBottom w:val="0"/>
          <w:divBdr>
            <w:top w:val="none" w:sz="0" w:space="0" w:color="auto"/>
            <w:left w:val="none" w:sz="0" w:space="0" w:color="auto"/>
            <w:bottom w:val="none" w:sz="0" w:space="0" w:color="auto"/>
            <w:right w:val="none" w:sz="0" w:space="0" w:color="auto"/>
          </w:divBdr>
        </w:div>
        <w:div w:id="842357689">
          <w:marLeft w:val="360"/>
          <w:marRight w:val="0"/>
          <w:marTop w:val="240"/>
          <w:marBottom w:val="0"/>
          <w:divBdr>
            <w:top w:val="none" w:sz="0" w:space="0" w:color="auto"/>
            <w:left w:val="none" w:sz="0" w:space="0" w:color="auto"/>
            <w:bottom w:val="none" w:sz="0" w:space="0" w:color="auto"/>
            <w:right w:val="none" w:sz="0" w:space="0" w:color="auto"/>
          </w:divBdr>
        </w:div>
        <w:div w:id="14119813">
          <w:marLeft w:val="360"/>
          <w:marRight w:val="0"/>
          <w:marTop w:val="240"/>
          <w:marBottom w:val="0"/>
          <w:divBdr>
            <w:top w:val="none" w:sz="0" w:space="0" w:color="auto"/>
            <w:left w:val="none" w:sz="0" w:space="0" w:color="auto"/>
            <w:bottom w:val="none" w:sz="0" w:space="0" w:color="auto"/>
            <w:right w:val="none" w:sz="0" w:space="0" w:color="auto"/>
          </w:divBdr>
        </w:div>
      </w:divsChild>
    </w:div>
    <w:div w:id="1607081051">
      <w:bodyDiv w:val="1"/>
      <w:marLeft w:val="0"/>
      <w:marRight w:val="0"/>
      <w:marTop w:val="0"/>
      <w:marBottom w:val="0"/>
      <w:divBdr>
        <w:top w:val="none" w:sz="0" w:space="0" w:color="auto"/>
        <w:left w:val="none" w:sz="0" w:space="0" w:color="auto"/>
        <w:bottom w:val="none" w:sz="0" w:space="0" w:color="auto"/>
        <w:right w:val="none" w:sz="0" w:space="0" w:color="auto"/>
      </w:divBdr>
    </w:div>
    <w:div w:id="1615943309">
      <w:bodyDiv w:val="1"/>
      <w:marLeft w:val="0"/>
      <w:marRight w:val="0"/>
      <w:marTop w:val="0"/>
      <w:marBottom w:val="0"/>
      <w:divBdr>
        <w:top w:val="none" w:sz="0" w:space="0" w:color="auto"/>
        <w:left w:val="none" w:sz="0" w:space="0" w:color="auto"/>
        <w:bottom w:val="none" w:sz="0" w:space="0" w:color="auto"/>
        <w:right w:val="none" w:sz="0" w:space="0" w:color="auto"/>
      </w:divBdr>
    </w:div>
    <w:div w:id="1646158907">
      <w:bodyDiv w:val="1"/>
      <w:marLeft w:val="0"/>
      <w:marRight w:val="0"/>
      <w:marTop w:val="0"/>
      <w:marBottom w:val="0"/>
      <w:divBdr>
        <w:top w:val="none" w:sz="0" w:space="0" w:color="auto"/>
        <w:left w:val="none" w:sz="0" w:space="0" w:color="auto"/>
        <w:bottom w:val="none" w:sz="0" w:space="0" w:color="auto"/>
        <w:right w:val="none" w:sz="0" w:space="0" w:color="auto"/>
      </w:divBdr>
    </w:div>
    <w:div w:id="1648314021">
      <w:bodyDiv w:val="1"/>
      <w:marLeft w:val="0"/>
      <w:marRight w:val="0"/>
      <w:marTop w:val="0"/>
      <w:marBottom w:val="0"/>
      <w:divBdr>
        <w:top w:val="none" w:sz="0" w:space="0" w:color="auto"/>
        <w:left w:val="none" w:sz="0" w:space="0" w:color="auto"/>
        <w:bottom w:val="none" w:sz="0" w:space="0" w:color="auto"/>
        <w:right w:val="none" w:sz="0" w:space="0" w:color="auto"/>
      </w:divBdr>
    </w:div>
    <w:div w:id="1676304526">
      <w:bodyDiv w:val="1"/>
      <w:marLeft w:val="0"/>
      <w:marRight w:val="0"/>
      <w:marTop w:val="0"/>
      <w:marBottom w:val="0"/>
      <w:divBdr>
        <w:top w:val="none" w:sz="0" w:space="0" w:color="auto"/>
        <w:left w:val="none" w:sz="0" w:space="0" w:color="auto"/>
        <w:bottom w:val="none" w:sz="0" w:space="0" w:color="auto"/>
        <w:right w:val="none" w:sz="0" w:space="0" w:color="auto"/>
      </w:divBdr>
    </w:div>
    <w:div w:id="1687370147">
      <w:bodyDiv w:val="1"/>
      <w:marLeft w:val="0"/>
      <w:marRight w:val="0"/>
      <w:marTop w:val="0"/>
      <w:marBottom w:val="0"/>
      <w:divBdr>
        <w:top w:val="none" w:sz="0" w:space="0" w:color="auto"/>
        <w:left w:val="none" w:sz="0" w:space="0" w:color="auto"/>
        <w:bottom w:val="none" w:sz="0" w:space="0" w:color="auto"/>
        <w:right w:val="none" w:sz="0" w:space="0" w:color="auto"/>
      </w:divBdr>
    </w:div>
    <w:div w:id="1719087393">
      <w:bodyDiv w:val="1"/>
      <w:marLeft w:val="0"/>
      <w:marRight w:val="0"/>
      <w:marTop w:val="0"/>
      <w:marBottom w:val="0"/>
      <w:divBdr>
        <w:top w:val="none" w:sz="0" w:space="0" w:color="auto"/>
        <w:left w:val="none" w:sz="0" w:space="0" w:color="auto"/>
        <w:bottom w:val="none" w:sz="0" w:space="0" w:color="auto"/>
        <w:right w:val="none" w:sz="0" w:space="0" w:color="auto"/>
      </w:divBdr>
      <w:divsChild>
        <w:div w:id="1362901915">
          <w:marLeft w:val="360"/>
          <w:marRight w:val="0"/>
          <w:marTop w:val="240"/>
          <w:marBottom w:val="0"/>
          <w:divBdr>
            <w:top w:val="none" w:sz="0" w:space="0" w:color="auto"/>
            <w:left w:val="none" w:sz="0" w:space="0" w:color="auto"/>
            <w:bottom w:val="none" w:sz="0" w:space="0" w:color="auto"/>
            <w:right w:val="none" w:sz="0" w:space="0" w:color="auto"/>
          </w:divBdr>
        </w:div>
        <w:div w:id="2025938532">
          <w:marLeft w:val="994"/>
          <w:marRight w:val="0"/>
          <w:marTop w:val="60"/>
          <w:marBottom w:val="10"/>
          <w:divBdr>
            <w:top w:val="none" w:sz="0" w:space="0" w:color="auto"/>
            <w:left w:val="none" w:sz="0" w:space="0" w:color="auto"/>
            <w:bottom w:val="none" w:sz="0" w:space="0" w:color="auto"/>
            <w:right w:val="none" w:sz="0" w:space="0" w:color="auto"/>
          </w:divBdr>
        </w:div>
        <w:div w:id="308752800">
          <w:marLeft w:val="994"/>
          <w:marRight w:val="0"/>
          <w:marTop w:val="60"/>
          <w:marBottom w:val="10"/>
          <w:divBdr>
            <w:top w:val="none" w:sz="0" w:space="0" w:color="auto"/>
            <w:left w:val="none" w:sz="0" w:space="0" w:color="auto"/>
            <w:bottom w:val="none" w:sz="0" w:space="0" w:color="auto"/>
            <w:right w:val="none" w:sz="0" w:space="0" w:color="auto"/>
          </w:divBdr>
        </w:div>
        <w:div w:id="894319843">
          <w:marLeft w:val="360"/>
          <w:marRight w:val="0"/>
          <w:marTop w:val="240"/>
          <w:marBottom w:val="0"/>
          <w:divBdr>
            <w:top w:val="none" w:sz="0" w:space="0" w:color="auto"/>
            <w:left w:val="none" w:sz="0" w:space="0" w:color="auto"/>
            <w:bottom w:val="none" w:sz="0" w:space="0" w:color="auto"/>
            <w:right w:val="none" w:sz="0" w:space="0" w:color="auto"/>
          </w:divBdr>
        </w:div>
        <w:div w:id="1263149852">
          <w:marLeft w:val="994"/>
          <w:marRight w:val="0"/>
          <w:marTop w:val="60"/>
          <w:marBottom w:val="10"/>
          <w:divBdr>
            <w:top w:val="none" w:sz="0" w:space="0" w:color="auto"/>
            <w:left w:val="none" w:sz="0" w:space="0" w:color="auto"/>
            <w:bottom w:val="none" w:sz="0" w:space="0" w:color="auto"/>
            <w:right w:val="none" w:sz="0" w:space="0" w:color="auto"/>
          </w:divBdr>
        </w:div>
        <w:div w:id="1565414453">
          <w:marLeft w:val="994"/>
          <w:marRight w:val="0"/>
          <w:marTop w:val="60"/>
          <w:marBottom w:val="10"/>
          <w:divBdr>
            <w:top w:val="none" w:sz="0" w:space="0" w:color="auto"/>
            <w:left w:val="none" w:sz="0" w:space="0" w:color="auto"/>
            <w:bottom w:val="none" w:sz="0" w:space="0" w:color="auto"/>
            <w:right w:val="none" w:sz="0" w:space="0" w:color="auto"/>
          </w:divBdr>
        </w:div>
        <w:div w:id="879515657">
          <w:marLeft w:val="360"/>
          <w:marRight w:val="0"/>
          <w:marTop w:val="240"/>
          <w:marBottom w:val="0"/>
          <w:divBdr>
            <w:top w:val="none" w:sz="0" w:space="0" w:color="auto"/>
            <w:left w:val="none" w:sz="0" w:space="0" w:color="auto"/>
            <w:bottom w:val="none" w:sz="0" w:space="0" w:color="auto"/>
            <w:right w:val="none" w:sz="0" w:space="0" w:color="auto"/>
          </w:divBdr>
        </w:div>
        <w:div w:id="1331174956">
          <w:marLeft w:val="360"/>
          <w:marRight w:val="0"/>
          <w:marTop w:val="240"/>
          <w:marBottom w:val="0"/>
          <w:divBdr>
            <w:top w:val="none" w:sz="0" w:space="0" w:color="auto"/>
            <w:left w:val="none" w:sz="0" w:space="0" w:color="auto"/>
            <w:bottom w:val="none" w:sz="0" w:space="0" w:color="auto"/>
            <w:right w:val="none" w:sz="0" w:space="0" w:color="auto"/>
          </w:divBdr>
        </w:div>
        <w:div w:id="162091610">
          <w:marLeft w:val="360"/>
          <w:marRight w:val="0"/>
          <w:marTop w:val="240"/>
          <w:marBottom w:val="0"/>
          <w:divBdr>
            <w:top w:val="none" w:sz="0" w:space="0" w:color="auto"/>
            <w:left w:val="none" w:sz="0" w:space="0" w:color="auto"/>
            <w:bottom w:val="none" w:sz="0" w:space="0" w:color="auto"/>
            <w:right w:val="none" w:sz="0" w:space="0" w:color="auto"/>
          </w:divBdr>
        </w:div>
      </w:divsChild>
    </w:div>
    <w:div w:id="1735199958">
      <w:bodyDiv w:val="1"/>
      <w:marLeft w:val="0"/>
      <w:marRight w:val="0"/>
      <w:marTop w:val="0"/>
      <w:marBottom w:val="0"/>
      <w:divBdr>
        <w:top w:val="none" w:sz="0" w:space="0" w:color="auto"/>
        <w:left w:val="none" w:sz="0" w:space="0" w:color="auto"/>
        <w:bottom w:val="none" w:sz="0" w:space="0" w:color="auto"/>
        <w:right w:val="none" w:sz="0" w:space="0" w:color="auto"/>
      </w:divBdr>
    </w:div>
    <w:div w:id="1737701342">
      <w:bodyDiv w:val="1"/>
      <w:marLeft w:val="0"/>
      <w:marRight w:val="0"/>
      <w:marTop w:val="0"/>
      <w:marBottom w:val="0"/>
      <w:divBdr>
        <w:top w:val="none" w:sz="0" w:space="0" w:color="auto"/>
        <w:left w:val="none" w:sz="0" w:space="0" w:color="auto"/>
        <w:bottom w:val="none" w:sz="0" w:space="0" w:color="auto"/>
        <w:right w:val="none" w:sz="0" w:space="0" w:color="auto"/>
      </w:divBdr>
    </w:div>
    <w:div w:id="1748503227">
      <w:bodyDiv w:val="1"/>
      <w:marLeft w:val="0"/>
      <w:marRight w:val="0"/>
      <w:marTop w:val="0"/>
      <w:marBottom w:val="0"/>
      <w:divBdr>
        <w:top w:val="none" w:sz="0" w:space="0" w:color="auto"/>
        <w:left w:val="none" w:sz="0" w:space="0" w:color="auto"/>
        <w:bottom w:val="none" w:sz="0" w:space="0" w:color="auto"/>
        <w:right w:val="none" w:sz="0" w:space="0" w:color="auto"/>
      </w:divBdr>
    </w:div>
    <w:div w:id="1756046166">
      <w:bodyDiv w:val="1"/>
      <w:marLeft w:val="0"/>
      <w:marRight w:val="0"/>
      <w:marTop w:val="0"/>
      <w:marBottom w:val="0"/>
      <w:divBdr>
        <w:top w:val="none" w:sz="0" w:space="0" w:color="auto"/>
        <w:left w:val="none" w:sz="0" w:space="0" w:color="auto"/>
        <w:bottom w:val="none" w:sz="0" w:space="0" w:color="auto"/>
        <w:right w:val="none" w:sz="0" w:space="0" w:color="auto"/>
      </w:divBdr>
    </w:div>
    <w:div w:id="1772436915">
      <w:bodyDiv w:val="1"/>
      <w:marLeft w:val="0"/>
      <w:marRight w:val="0"/>
      <w:marTop w:val="0"/>
      <w:marBottom w:val="0"/>
      <w:divBdr>
        <w:top w:val="none" w:sz="0" w:space="0" w:color="auto"/>
        <w:left w:val="none" w:sz="0" w:space="0" w:color="auto"/>
        <w:bottom w:val="none" w:sz="0" w:space="0" w:color="auto"/>
        <w:right w:val="none" w:sz="0" w:space="0" w:color="auto"/>
      </w:divBdr>
    </w:div>
    <w:div w:id="1773012874">
      <w:bodyDiv w:val="1"/>
      <w:marLeft w:val="0"/>
      <w:marRight w:val="0"/>
      <w:marTop w:val="0"/>
      <w:marBottom w:val="0"/>
      <w:divBdr>
        <w:top w:val="none" w:sz="0" w:space="0" w:color="auto"/>
        <w:left w:val="none" w:sz="0" w:space="0" w:color="auto"/>
        <w:bottom w:val="none" w:sz="0" w:space="0" w:color="auto"/>
        <w:right w:val="none" w:sz="0" w:space="0" w:color="auto"/>
      </w:divBdr>
    </w:div>
    <w:div w:id="1788811195">
      <w:bodyDiv w:val="1"/>
      <w:marLeft w:val="0"/>
      <w:marRight w:val="0"/>
      <w:marTop w:val="0"/>
      <w:marBottom w:val="0"/>
      <w:divBdr>
        <w:top w:val="none" w:sz="0" w:space="0" w:color="auto"/>
        <w:left w:val="none" w:sz="0" w:space="0" w:color="auto"/>
        <w:bottom w:val="none" w:sz="0" w:space="0" w:color="auto"/>
        <w:right w:val="none" w:sz="0" w:space="0" w:color="auto"/>
      </w:divBdr>
    </w:div>
    <w:div w:id="1797720882">
      <w:bodyDiv w:val="1"/>
      <w:marLeft w:val="0"/>
      <w:marRight w:val="0"/>
      <w:marTop w:val="0"/>
      <w:marBottom w:val="0"/>
      <w:divBdr>
        <w:top w:val="none" w:sz="0" w:space="0" w:color="auto"/>
        <w:left w:val="none" w:sz="0" w:space="0" w:color="auto"/>
        <w:bottom w:val="none" w:sz="0" w:space="0" w:color="auto"/>
        <w:right w:val="none" w:sz="0" w:space="0" w:color="auto"/>
      </w:divBdr>
    </w:div>
    <w:div w:id="1808163386">
      <w:bodyDiv w:val="1"/>
      <w:marLeft w:val="0"/>
      <w:marRight w:val="0"/>
      <w:marTop w:val="0"/>
      <w:marBottom w:val="0"/>
      <w:divBdr>
        <w:top w:val="none" w:sz="0" w:space="0" w:color="auto"/>
        <w:left w:val="none" w:sz="0" w:space="0" w:color="auto"/>
        <w:bottom w:val="none" w:sz="0" w:space="0" w:color="auto"/>
        <w:right w:val="none" w:sz="0" w:space="0" w:color="auto"/>
      </w:divBdr>
    </w:div>
    <w:div w:id="1808932634">
      <w:bodyDiv w:val="1"/>
      <w:marLeft w:val="0"/>
      <w:marRight w:val="0"/>
      <w:marTop w:val="0"/>
      <w:marBottom w:val="0"/>
      <w:divBdr>
        <w:top w:val="none" w:sz="0" w:space="0" w:color="auto"/>
        <w:left w:val="none" w:sz="0" w:space="0" w:color="auto"/>
        <w:bottom w:val="none" w:sz="0" w:space="0" w:color="auto"/>
        <w:right w:val="none" w:sz="0" w:space="0" w:color="auto"/>
      </w:divBdr>
    </w:div>
    <w:div w:id="1815246773">
      <w:bodyDiv w:val="1"/>
      <w:marLeft w:val="0"/>
      <w:marRight w:val="0"/>
      <w:marTop w:val="0"/>
      <w:marBottom w:val="0"/>
      <w:divBdr>
        <w:top w:val="none" w:sz="0" w:space="0" w:color="auto"/>
        <w:left w:val="none" w:sz="0" w:space="0" w:color="auto"/>
        <w:bottom w:val="none" w:sz="0" w:space="0" w:color="auto"/>
        <w:right w:val="none" w:sz="0" w:space="0" w:color="auto"/>
      </w:divBdr>
      <w:divsChild>
        <w:div w:id="312687866">
          <w:marLeft w:val="360"/>
          <w:marRight w:val="0"/>
          <w:marTop w:val="240"/>
          <w:marBottom w:val="0"/>
          <w:divBdr>
            <w:top w:val="none" w:sz="0" w:space="0" w:color="auto"/>
            <w:left w:val="none" w:sz="0" w:space="0" w:color="auto"/>
            <w:bottom w:val="none" w:sz="0" w:space="0" w:color="auto"/>
            <w:right w:val="none" w:sz="0" w:space="0" w:color="auto"/>
          </w:divBdr>
        </w:div>
        <w:div w:id="1477528883">
          <w:marLeft w:val="994"/>
          <w:marRight w:val="0"/>
          <w:marTop w:val="60"/>
          <w:marBottom w:val="10"/>
          <w:divBdr>
            <w:top w:val="none" w:sz="0" w:space="0" w:color="auto"/>
            <w:left w:val="none" w:sz="0" w:space="0" w:color="auto"/>
            <w:bottom w:val="none" w:sz="0" w:space="0" w:color="auto"/>
            <w:right w:val="none" w:sz="0" w:space="0" w:color="auto"/>
          </w:divBdr>
        </w:div>
        <w:div w:id="902109128">
          <w:marLeft w:val="994"/>
          <w:marRight w:val="0"/>
          <w:marTop w:val="60"/>
          <w:marBottom w:val="10"/>
          <w:divBdr>
            <w:top w:val="none" w:sz="0" w:space="0" w:color="auto"/>
            <w:left w:val="none" w:sz="0" w:space="0" w:color="auto"/>
            <w:bottom w:val="none" w:sz="0" w:space="0" w:color="auto"/>
            <w:right w:val="none" w:sz="0" w:space="0" w:color="auto"/>
          </w:divBdr>
        </w:div>
        <w:div w:id="1356661193">
          <w:marLeft w:val="360"/>
          <w:marRight w:val="0"/>
          <w:marTop w:val="240"/>
          <w:marBottom w:val="0"/>
          <w:divBdr>
            <w:top w:val="none" w:sz="0" w:space="0" w:color="auto"/>
            <w:left w:val="none" w:sz="0" w:space="0" w:color="auto"/>
            <w:bottom w:val="none" w:sz="0" w:space="0" w:color="auto"/>
            <w:right w:val="none" w:sz="0" w:space="0" w:color="auto"/>
          </w:divBdr>
        </w:div>
        <w:div w:id="2007396682">
          <w:marLeft w:val="994"/>
          <w:marRight w:val="0"/>
          <w:marTop w:val="60"/>
          <w:marBottom w:val="10"/>
          <w:divBdr>
            <w:top w:val="none" w:sz="0" w:space="0" w:color="auto"/>
            <w:left w:val="none" w:sz="0" w:space="0" w:color="auto"/>
            <w:bottom w:val="none" w:sz="0" w:space="0" w:color="auto"/>
            <w:right w:val="none" w:sz="0" w:space="0" w:color="auto"/>
          </w:divBdr>
        </w:div>
        <w:div w:id="1213078539">
          <w:marLeft w:val="994"/>
          <w:marRight w:val="0"/>
          <w:marTop w:val="60"/>
          <w:marBottom w:val="10"/>
          <w:divBdr>
            <w:top w:val="none" w:sz="0" w:space="0" w:color="auto"/>
            <w:left w:val="none" w:sz="0" w:space="0" w:color="auto"/>
            <w:bottom w:val="none" w:sz="0" w:space="0" w:color="auto"/>
            <w:right w:val="none" w:sz="0" w:space="0" w:color="auto"/>
          </w:divBdr>
        </w:div>
        <w:div w:id="1068334898">
          <w:marLeft w:val="360"/>
          <w:marRight w:val="0"/>
          <w:marTop w:val="240"/>
          <w:marBottom w:val="0"/>
          <w:divBdr>
            <w:top w:val="none" w:sz="0" w:space="0" w:color="auto"/>
            <w:left w:val="none" w:sz="0" w:space="0" w:color="auto"/>
            <w:bottom w:val="none" w:sz="0" w:space="0" w:color="auto"/>
            <w:right w:val="none" w:sz="0" w:space="0" w:color="auto"/>
          </w:divBdr>
        </w:div>
        <w:div w:id="1957368981">
          <w:marLeft w:val="360"/>
          <w:marRight w:val="0"/>
          <w:marTop w:val="240"/>
          <w:marBottom w:val="0"/>
          <w:divBdr>
            <w:top w:val="none" w:sz="0" w:space="0" w:color="auto"/>
            <w:left w:val="none" w:sz="0" w:space="0" w:color="auto"/>
            <w:bottom w:val="none" w:sz="0" w:space="0" w:color="auto"/>
            <w:right w:val="none" w:sz="0" w:space="0" w:color="auto"/>
          </w:divBdr>
        </w:div>
        <w:div w:id="309218209">
          <w:marLeft w:val="360"/>
          <w:marRight w:val="0"/>
          <w:marTop w:val="240"/>
          <w:marBottom w:val="0"/>
          <w:divBdr>
            <w:top w:val="none" w:sz="0" w:space="0" w:color="auto"/>
            <w:left w:val="none" w:sz="0" w:space="0" w:color="auto"/>
            <w:bottom w:val="none" w:sz="0" w:space="0" w:color="auto"/>
            <w:right w:val="none" w:sz="0" w:space="0" w:color="auto"/>
          </w:divBdr>
        </w:div>
      </w:divsChild>
    </w:div>
    <w:div w:id="1832528586">
      <w:bodyDiv w:val="1"/>
      <w:marLeft w:val="0"/>
      <w:marRight w:val="0"/>
      <w:marTop w:val="0"/>
      <w:marBottom w:val="0"/>
      <w:divBdr>
        <w:top w:val="none" w:sz="0" w:space="0" w:color="auto"/>
        <w:left w:val="none" w:sz="0" w:space="0" w:color="auto"/>
        <w:bottom w:val="none" w:sz="0" w:space="0" w:color="auto"/>
        <w:right w:val="none" w:sz="0" w:space="0" w:color="auto"/>
      </w:divBdr>
    </w:div>
    <w:div w:id="1835029359">
      <w:bodyDiv w:val="1"/>
      <w:marLeft w:val="0"/>
      <w:marRight w:val="0"/>
      <w:marTop w:val="0"/>
      <w:marBottom w:val="0"/>
      <w:divBdr>
        <w:top w:val="none" w:sz="0" w:space="0" w:color="auto"/>
        <w:left w:val="none" w:sz="0" w:space="0" w:color="auto"/>
        <w:bottom w:val="none" w:sz="0" w:space="0" w:color="auto"/>
        <w:right w:val="none" w:sz="0" w:space="0" w:color="auto"/>
      </w:divBdr>
    </w:div>
    <w:div w:id="1850214487">
      <w:bodyDiv w:val="1"/>
      <w:marLeft w:val="0"/>
      <w:marRight w:val="0"/>
      <w:marTop w:val="0"/>
      <w:marBottom w:val="0"/>
      <w:divBdr>
        <w:top w:val="none" w:sz="0" w:space="0" w:color="auto"/>
        <w:left w:val="none" w:sz="0" w:space="0" w:color="auto"/>
        <w:bottom w:val="none" w:sz="0" w:space="0" w:color="auto"/>
        <w:right w:val="none" w:sz="0" w:space="0" w:color="auto"/>
      </w:divBdr>
    </w:div>
    <w:div w:id="1855149662">
      <w:bodyDiv w:val="1"/>
      <w:marLeft w:val="0"/>
      <w:marRight w:val="0"/>
      <w:marTop w:val="0"/>
      <w:marBottom w:val="0"/>
      <w:divBdr>
        <w:top w:val="none" w:sz="0" w:space="0" w:color="auto"/>
        <w:left w:val="none" w:sz="0" w:space="0" w:color="auto"/>
        <w:bottom w:val="none" w:sz="0" w:space="0" w:color="auto"/>
        <w:right w:val="none" w:sz="0" w:space="0" w:color="auto"/>
      </w:divBdr>
    </w:div>
    <w:div w:id="1859732509">
      <w:bodyDiv w:val="1"/>
      <w:marLeft w:val="0"/>
      <w:marRight w:val="0"/>
      <w:marTop w:val="0"/>
      <w:marBottom w:val="0"/>
      <w:divBdr>
        <w:top w:val="none" w:sz="0" w:space="0" w:color="auto"/>
        <w:left w:val="none" w:sz="0" w:space="0" w:color="auto"/>
        <w:bottom w:val="none" w:sz="0" w:space="0" w:color="auto"/>
        <w:right w:val="none" w:sz="0" w:space="0" w:color="auto"/>
      </w:divBdr>
    </w:div>
    <w:div w:id="1860074952">
      <w:bodyDiv w:val="1"/>
      <w:marLeft w:val="0"/>
      <w:marRight w:val="0"/>
      <w:marTop w:val="0"/>
      <w:marBottom w:val="0"/>
      <w:divBdr>
        <w:top w:val="none" w:sz="0" w:space="0" w:color="auto"/>
        <w:left w:val="none" w:sz="0" w:space="0" w:color="auto"/>
        <w:bottom w:val="none" w:sz="0" w:space="0" w:color="auto"/>
        <w:right w:val="none" w:sz="0" w:space="0" w:color="auto"/>
      </w:divBdr>
    </w:div>
    <w:div w:id="1863008433">
      <w:bodyDiv w:val="1"/>
      <w:marLeft w:val="0"/>
      <w:marRight w:val="0"/>
      <w:marTop w:val="0"/>
      <w:marBottom w:val="0"/>
      <w:divBdr>
        <w:top w:val="none" w:sz="0" w:space="0" w:color="auto"/>
        <w:left w:val="none" w:sz="0" w:space="0" w:color="auto"/>
        <w:bottom w:val="none" w:sz="0" w:space="0" w:color="auto"/>
        <w:right w:val="none" w:sz="0" w:space="0" w:color="auto"/>
      </w:divBdr>
    </w:div>
    <w:div w:id="1873568384">
      <w:bodyDiv w:val="1"/>
      <w:marLeft w:val="0"/>
      <w:marRight w:val="0"/>
      <w:marTop w:val="0"/>
      <w:marBottom w:val="0"/>
      <w:divBdr>
        <w:top w:val="none" w:sz="0" w:space="0" w:color="auto"/>
        <w:left w:val="none" w:sz="0" w:space="0" w:color="auto"/>
        <w:bottom w:val="none" w:sz="0" w:space="0" w:color="auto"/>
        <w:right w:val="none" w:sz="0" w:space="0" w:color="auto"/>
      </w:divBdr>
    </w:div>
    <w:div w:id="1887140548">
      <w:bodyDiv w:val="1"/>
      <w:marLeft w:val="0"/>
      <w:marRight w:val="0"/>
      <w:marTop w:val="0"/>
      <w:marBottom w:val="0"/>
      <w:divBdr>
        <w:top w:val="none" w:sz="0" w:space="0" w:color="auto"/>
        <w:left w:val="none" w:sz="0" w:space="0" w:color="auto"/>
        <w:bottom w:val="none" w:sz="0" w:space="0" w:color="auto"/>
        <w:right w:val="none" w:sz="0" w:space="0" w:color="auto"/>
      </w:divBdr>
    </w:div>
    <w:div w:id="1922833981">
      <w:bodyDiv w:val="1"/>
      <w:marLeft w:val="0"/>
      <w:marRight w:val="0"/>
      <w:marTop w:val="0"/>
      <w:marBottom w:val="0"/>
      <w:divBdr>
        <w:top w:val="none" w:sz="0" w:space="0" w:color="auto"/>
        <w:left w:val="none" w:sz="0" w:space="0" w:color="auto"/>
        <w:bottom w:val="none" w:sz="0" w:space="0" w:color="auto"/>
        <w:right w:val="none" w:sz="0" w:space="0" w:color="auto"/>
      </w:divBdr>
    </w:div>
    <w:div w:id="1946502837">
      <w:bodyDiv w:val="1"/>
      <w:marLeft w:val="0"/>
      <w:marRight w:val="0"/>
      <w:marTop w:val="0"/>
      <w:marBottom w:val="0"/>
      <w:divBdr>
        <w:top w:val="none" w:sz="0" w:space="0" w:color="auto"/>
        <w:left w:val="none" w:sz="0" w:space="0" w:color="auto"/>
        <w:bottom w:val="none" w:sz="0" w:space="0" w:color="auto"/>
        <w:right w:val="none" w:sz="0" w:space="0" w:color="auto"/>
      </w:divBdr>
    </w:div>
    <w:div w:id="1968663050">
      <w:bodyDiv w:val="1"/>
      <w:marLeft w:val="0"/>
      <w:marRight w:val="0"/>
      <w:marTop w:val="0"/>
      <w:marBottom w:val="0"/>
      <w:divBdr>
        <w:top w:val="none" w:sz="0" w:space="0" w:color="auto"/>
        <w:left w:val="none" w:sz="0" w:space="0" w:color="auto"/>
        <w:bottom w:val="none" w:sz="0" w:space="0" w:color="auto"/>
        <w:right w:val="none" w:sz="0" w:space="0" w:color="auto"/>
      </w:divBdr>
      <w:divsChild>
        <w:div w:id="1858079459">
          <w:marLeft w:val="360"/>
          <w:marRight w:val="0"/>
          <w:marTop w:val="240"/>
          <w:marBottom w:val="0"/>
          <w:divBdr>
            <w:top w:val="none" w:sz="0" w:space="0" w:color="auto"/>
            <w:left w:val="none" w:sz="0" w:space="0" w:color="auto"/>
            <w:bottom w:val="none" w:sz="0" w:space="0" w:color="auto"/>
            <w:right w:val="none" w:sz="0" w:space="0" w:color="auto"/>
          </w:divBdr>
        </w:div>
        <w:div w:id="1344673528">
          <w:marLeft w:val="360"/>
          <w:marRight w:val="0"/>
          <w:marTop w:val="240"/>
          <w:marBottom w:val="0"/>
          <w:divBdr>
            <w:top w:val="none" w:sz="0" w:space="0" w:color="auto"/>
            <w:left w:val="none" w:sz="0" w:space="0" w:color="auto"/>
            <w:bottom w:val="none" w:sz="0" w:space="0" w:color="auto"/>
            <w:right w:val="none" w:sz="0" w:space="0" w:color="auto"/>
          </w:divBdr>
        </w:div>
        <w:div w:id="950625698">
          <w:marLeft w:val="360"/>
          <w:marRight w:val="0"/>
          <w:marTop w:val="240"/>
          <w:marBottom w:val="0"/>
          <w:divBdr>
            <w:top w:val="none" w:sz="0" w:space="0" w:color="auto"/>
            <w:left w:val="none" w:sz="0" w:space="0" w:color="auto"/>
            <w:bottom w:val="none" w:sz="0" w:space="0" w:color="auto"/>
            <w:right w:val="none" w:sz="0" w:space="0" w:color="auto"/>
          </w:divBdr>
        </w:div>
        <w:div w:id="312414234">
          <w:marLeft w:val="360"/>
          <w:marRight w:val="0"/>
          <w:marTop w:val="240"/>
          <w:marBottom w:val="0"/>
          <w:divBdr>
            <w:top w:val="none" w:sz="0" w:space="0" w:color="auto"/>
            <w:left w:val="none" w:sz="0" w:space="0" w:color="auto"/>
            <w:bottom w:val="none" w:sz="0" w:space="0" w:color="auto"/>
            <w:right w:val="none" w:sz="0" w:space="0" w:color="auto"/>
          </w:divBdr>
        </w:div>
        <w:div w:id="1301615754">
          <w:marLeft w:val="360"/>
          <w:marRight w:val="0"/>
          <w:marTop w:val="240"/>
          <w:marBottom w:val="0"/>
          <w:divBdr>
            <w:top w:val="none" w:sz="0" w:space="0" w:color="auto"/>
            <w:left w:val="none" w:sz="0" w:space="0" w:color="auto"/>
            <w:bottom w:val="none" w:sz="0" w:space="0" w:color="auto"/>
            <w:right w:val="none" w:sz="0" w:space="0" w:color="auto"/>
          </w:divBdr>
        </w:div>
      </w:divsChild>
    </w:div>
    <w:div w:id="1991520711">
      <w:bodyDiv w:val="1"/>
      <w:marLeft w:val="0"/>
      <w:marRight w:val="0"/>
      <w:marTop w:val="0"/>
      <w:marBottom w:val="0"/>
      <w:divBdr>
        <w:top w:val="none" w:sz="0" w:space="0" w:color="auto"/>
        <w:left w:val="none" w:sz="0" w:space="0" w:color="auto"/>
        <w:bottom w:val="none" w:sz="0" w:space="0" w:color="auto"/>
        <w:right w:val="none" w:sz="0" w:space="0" w:color="auto"/>
      </w:divBdr>
    </w:div>
    <w:div w:id="2026977186">
      <w:bodyDiv w:val="1"/>
      <w:marLeft w:val="0"/>
      <w:marRight w:val="0"/>
      <w:marTop w:val="0"/>
      <w:marBottom w:val="0"/>
      <w:divBdr>
        <w:top w:val="none" w:sz="0" w:space="0" w:color="auto"/>
        <w:left w:val="none" w:sz="0" w:space="0" w:color="auto"/>
        <w:bottom w:val="none" w:sz="0" w:space="0" w:color="auto"/>
        <w:right w:val="none" w:sz="0" w:space="0" w:color="auto"/>
      </w:divBdr>
      <w:divsChild>
        <w:div w:id="2091656951">
          <w:marLeft w:val="547"/>
          <w:marRight w:val="0"/>
          <w:marTop w:val="86"/>
          <w:marBottom w:val="0"/>
          <w:divBdr>
            <w:top w:val="none" w:sz="0" w:space="0" w:color="auto"/>
            <w:left w:val="none" w:sz="0" w:space="0" w:color="auto"/>
            <w:bottom w:val="none" w:sz="0" w:space="0" w:color="auto"/>
            <w:right w:val="none" w:sz="0" w:space="0" w:color="auto"/>
          </w:divBdr>
        </w:div>
        <w:div w:id="1625770508">
          <w:marLeft w:val="547"/>
          <w:marRight w:val="0"/>
          <w:marTop w:val="86"/>
          <w:marBottom w:val="120"/>
          <w:divBdr>
            <w:top w:val="none" w:sz="0" w:space="0" w:color="auto"/>
            <w:left w:val="none" w:sz="0" w:space="0" w:color="auto"/>
            <w:bottom w:val="none" w:sz="0" w:space="0" w:color="auto"/>
            <w:right w:val="none" w:sz="0" w:space="0" w:color="auto"/>
          </w:divBdr>
        </w:div>
        <w:div w:id="1041172518">
          <w:marLeft w:val="547"/>
          <w:marRight w:val="0"/>
          <w:marTop w:val="86"/>
          <w:marBottom w:val="120"/>
          <w:divBdr>
            <w:top w:val="none" w:sz="0" w:space="0" w:color="auto"/>
            <w:left w:val="none" w:sz="0" w:space="0" w:color="auto"/>
            <w:bottom w:val="none" w:sz="0" w:space="0" w:color="auto"/>
            <w:right w:val="none" w:sz="0" w:space="0" w:color="auto"/>
          </w:divBdr>
        </w:div>
        <w:div w:id="1862427767">
          <w:marLeft w:val="547"/>
          <w:marRight w:val="0"/>
          <w:marTop w:val="86"/>
          <w:marBottom w:val="120"/>
          <w:divBdr>
            <w:top w:val="none" w:sz="0" w:space="0" w:color="auto"/>
            <w:left w:val="none" w:sz="0" w:space="0" w:color="auto"/>
            <w:bottom w:val="none" w:sz="0" w:space="0" w:color="auto"/>
            <w:right w:val="none" w:sz="0" w:space="0" w:color="auto"/>
          </w:divBdr>
        </w:div>
        <w:div w:id="245237029">
          <w:marLeft w:val="547"/>
          <w:marRight w:val="0"/>
          <w:marTop w:val="86"/>
          <w:marBottom w:val="120"/>
          <w:divBdr>
            <w:top w:val="none" w:sz="0" w:space="0" w:color="auto"/>
            <w:left w:val="none" w:sz="0" w:space="0" w:color="auto"/>
            <w:bottom w:val="none" w:sz="0" w:space="0" w:color="auto"/>
            <w:right w:val="none" w:sz="0" w:space="0" w:color="auto"/>
          </w:divBdr>
        </w:div>
        <w:div w:id="494688585">
          <w:marLeft w:val="547"/>
          <w:marRight w:val="0"/>
          <w:marTop w:val="86"/>
          <w:marBottom w:val="0"/>
          <w:divBdr>
            <w:top w:val="none" w:sz="0" w:space="0" w:color="auto"/>
            <w:left w:val="none" w:sz="0" w:space="0" w:color="auto"/>
            <w:bottom w:val="none" w:sz="0" w:space="0" w:color="auto"/>
            <w:right w:val="none" w:sz="0" w:space="0" w:color="auto"/>
          </w:divBdr>
        </w:div>
      </w:divsChild>
    </w:div>
    <w:div w:id="2034304389">
      <w:bodyDiv w:val="1"/>
      <w:marLeft w:val="0"/>
      <w:marRight w:val="0"/>
      <w:marTop w:val="0"/>
      <w:marBottom w:val="0"/>
      <w:divBdr>
        <w:top w:val="none" w:sz="0" w:space="0" w:color="auto"/>
        <w:left w:val="none" w:sz="0" w:space="0" w:color="auto"/>
        <w:bottom w:val="none" w:sz="0" w:space="0" w:color="auto"/>
        <w:right w:val="none" w:sz="0" w:space="0" w:color="auto"/>
      </w:divBdr>
    </w:div>
    <w:div w:id="2036348733">
      <w:bodyDiv w:val="1"/>
      <w:marLeft w:val="0"/>
      <w:marRight w:val="0"/>
      <w:marTop w:val="0"/>
      <w:marBottom w:val="0"/>
      <w:divBdr>
        <w:top w:val="none" w:sz="0" w:space="0" w:color="auto"/>
        <w:left w:val="none" w:sz="0" w:space="0" w:color="auto"/>
        <w:bottom w:val="none" w:sz="0" w:space="0" w:color="auto"/>
        <w:right w:val="none" w:sz="0" w:space="0" w:color="auto"/>
      </w:divBdr>
    </w:div>
    <w:div w:id="2043164957">
      <w:bodyDiv w:val="1"/>
      <w:marLeft w:val="0"/>
      <w:marRight w:val="0"/>
      <w:marTop w:val="0"/>
      <w:marBottom w:val="0"/>
      <w:divBdr>
        <w:top w:val="none" w:sz="0" w:space="0" w:color="auto"/>
        <w:left w:val="none" w:sz="0" w:space="0" w:color="auto"/>
        <w:bottom w:val="none" w:sz="0" w:space="0" w:color="auto"/>
        <w:right w:val="none" w:sz="0" w:space="0" w:color="auto"/>
      </w:divBdr>
    </w:div>
    <w:div w:id="2057241926">
      <w:bodyDiv w:val="1"/>
      <w:marLeft w:val="0"/>
      <w:marRight w:val="0"/>
      <w:marTop w:val="0"/>
      <w:marBottom w:val="0"/>
      <w:divBdr>
        <w:top w:val="none" w:sz="0" w:space="0" w:color="auto"/>
        <w:left w:val="none" w:sz="0" w:space="0" w:color="auto"/>
        <w:bottom w:val="none" w:sz="0" w:space="0" w:color="auto"/>
        <w:right w:val="none" w:sz="0" w:space="0" w:color="auto"/>
      </w:divBdr>
    </w:div>
    <w:div w:id="2079014751">
      <w:bodyDiv w:val="1"/>
      <w:marLeft w:val="0"/>
      <w:marRight w:val="0"/>
      <w:marTop w:val="0"/>
      <w:marBottom w:val="0"/>
      <w:divBdr>
        <w:top w:val="none" w:sz="0" w:space="0" w:color="auto"/>
        <w:left w:val="none" w:sz="0" w:space="0" w:color="auto"/>
        <w:bottom w:val="none" w:sz="0" w:space="0" w:color="auto"/>
        <w:right w:val="none" w:sz="0" w:space="0" w:color="auto"/>
      </w:divBdr>
    </w:div>
    <w:div w:id="2080057124">
      <w:bodyDiv w:val="1"/>
      <w:marLeft w:val="0"/>
      <w:marRight w:val="0"/>
      <w:marTop w:val="0"/>
      <w:marBottom w:val="0"/>
      <w:divBdr>
        <w:top w:val="none" w:sz="0" w:space="0" w:color="auto"/>
        <w:left w:val="none" w:sz="0" w:space="0" w:color="auto"/>
        <w:bottom w:val="none" w:sz="0" w:space="0" w:color="auto"/>
        <w:right w:val="none" w:sz="0" w:space="0" w:color="auto"/>
      </w:divBdr>
    </w:div>
    <w:div w:id="2082438142">
      <w:bodyDiv w:val="1"/>
      <w:marLeft w:val="0"/>
      <w:marRight w:val="0"/>
      <w:marTop w:val="0"/>
      <w:marBottom w:val="0"/>
      <w:divBdr>
        <w:top w:val="none" w:sz="0" w:space="0" w:color="auto"/>
        <w:left w:val="none" w:sz="0" w:space="0" w:color="auto"/>
        <w:bottom w:val="none" w:sz="0" w:space="0" w:color="auto"/>
        <w:right w:val="none" w:sz="0" w:space="0" w:color="auto"/>
      </w:divBdr>
    </w:div>
    <w:div w:id="2090105948">
      <w:bodyDiv w:val="1"/>
      <w:marLeft w:val="0"/>
      <w:marRight w:val="0"/>
      <w:marTop w:val="0"/>
      <w:marBottom w:val="0"/>
      <w:divBdr>
        <w:top w:val="none" w:sz="0" w:space="0" w:color="auto"/>
        <w:left w:val="none" w:sz="0" w:space="0" w:color="auto"/>
        <w:bottom w:val="none" w:sz="0" w:space="0" w:color="auto"/>
        <w:right w:val="none" w:sz="0" w:space="0" w:color="auto"/>
      </w:divBdr>
    </w:div>
    <w:div w:id="2133009163">
      <w:bodyDiv w:val="1"/>
      <w:marLeft w:val="0"/>
      <w:marRight w:val="0"/>
      <w:marTop w:val="0"/>
      <w:marBottom w:val="0"/>
      <w:divBdr>
        <w:top w:val="none" w:sz="0" w:space="0" w:color="auto"/>
        <w:left w:val="none" w:sz="0" w:space="0" w:color="auto"/>
        <w:bottom w:val="none" w:sz="0" w:space="0" w:color="auto"/>
        <w:right w:val="none" w:sz="0" w:space="0" w:color="auto"/>
      </w:divBdr>
    </w:div>
    <w:div w:id="2139686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emf"/><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0.emf"/><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29.emf"/><Relationship Id="rId54" Type="http://schemas.openxmlformats.org/officeDocument/2006/relationships/image" Target="media/image42.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3.xml"/><Relationship Id="rId40" Type="http://schemas.openxmlformats.org/officeDocument/2006/relationships/image" Target="media/image28.png"/><Relationship Id="rId45" Type="http://schemas.openxmlformats.org/officeDocument/2006/relationships/image" Target="media/image33.emf"/><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2.xml"/><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2.emf"/><Relationship Id="rId52" Type="http://schemas.openxmlformats.org/officeDocument/2006/relationships/image" Target="media/image40.png"/><Relationship Id="rId60"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4.emf"/><Relationship Id="rId14" Type="http://schemas.microsoft.com/office/2011/relationships/commentsExtended" Target="commentsExtended.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emf"/><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3.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6.emf"/><Relationship Id="rId46" Type="http://schemas.openxmlformats.org/officeDocument/2006/relationships/image" Target="media/image34.png"/><Relationship Id="rId59" Type="http://schemas.openxmlformats.org/officeDocument/2006/relationships/header" Target="header3.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2658E514-0D45-4E37-9C13-70D6538947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TotalTime>
  <Pages>36</Pages>
  <Words>3213</Words>
  <Characters>18315</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Heidelberg Spar - Criticality Assessment</vt:lpstr>
    </vt:vector>
  </TitlesOfParts>
  <Company>KBR</Company>
  <LinksUpToDate>false</LinksUpToDate>
  <CharactersWithSpaces>21486</CharactersWithSpaces>
  <SharedDoc>false</SharedDoc>
  <HLinks>
    <vt:vector size="444" baseType="variant">
      <vt:variant>
        <vt:i4>8126552</vt:i4>
      </vt:variant>
      <vt:variant>
        <vt:i4>741</vt:i4>
      </vt:variant>
      <vt:variant>
        <vt:i4>0</vt:i4>
      </vt:variant>
      <vt:variant>
        <vt:i4>5</vt:i4>
      </vt:variant>
      <vt:variant>
        <vt:lpwstr>mailto:tcummins@energoeng.com</vt:lpwstr>
      </vt:variant>
      <vt:variant>
        <vt:lpwstr/>
      </vt:variant>
      <vt:variant>
        <vt:i4>7995479</vt:i4>
      </vt:variant>
      <vt:variant>
        <vt:i4>738</vt:i4>
      </vt:variant>
      <vt:variant>
        <vt:i4>0</vt:i4>
      </vt:variant>
      <vt:variant>
        <vt:i4>5</vt:i4>
      </vt:variant>
      <vt:variant>
        <vt:lpwstr>mailto:cwaldhart@energoeng.com</vt:lpwstr>
      </vt:variant>
      <vt:variant>
        <vt:lpwstr/>
      </vt:variant>
      <vt:variant>
        <vt:i4>1179703</vt:i4>
      </vt:variant>
      <vt:variant>
        <vt:i4>735</vt:i4>
      </vt:variant>
      <vt:variant>
        <vt:i4>0</vt:i4>
      </vt:variant>
      <vt:variant>
        <vt:i4>5</vt:i4>
      </vt:variant>
      <vt:variant>
        <vt:lpwstr>mailto:rspong@energoeng.com</vt:lpwstr>
      </vt:variant>
      <vt:variant>
        <vt:lpwstr/>
      </vt:variant>
      <vt:variant>
        <vt:i4>131176</vt:i4>
      </vt:variant>
      <vt:variant>
        <vt:i4>732</vt:i4>
      </vt:variant>
      <vt:variant>
        <vt:i4>0</vt:i4>
      </vt:variant>
      <vt:variant>
        <vt:i4>5</vt:i4>
      </vt:variant>
      <vt:variant>
        <vt:lpwstr>mailto:Indra.datta@akersolutions.com</vt:lpwstr>
      </vt:variant>
      <vt:variant>
        <vt:lpwstr/>
      </vt:variant>
      <vt:variant>
        <vt:i4>3670111</vt:i4>
      </vt:variant>
      <vt:variant>
        <vt:i4>729</vt:i4>
      </vt:variant>
      <vt:variant>
        <vt:i4>0</vt:i4>
      </vt:variant>
      <vt:variant>
        <vt:i4>5</vt:i4>
      </vt:variant>
      <vt:variant>
        <vt:lpwstr>mailto:Madhav.parimi@akersolutions.com</vt:lpwstr>
      </vt:variant>
      <vt:variant>
        <vt:lpwstr/>
      </vt:variant>
      <vt:variant>
        <vt:i4>7077977</vt:i4>
      </vt:variant>
      <vt:variant>
        <vt:i4>726</vt:i4>
      </vt:variant>
      <vt:variant>
        <vt:i4>0</vt:i4>
      </vt:variant>
      <vt:variant>
        <vt:i4>5</vt:i4>
      </vt:variant>
      <vt:variant>
        <vt:lpwstr>mailto:pauldevlin@chevron.com</vt:lpwstr>
      </vt:variant>
      <vt:variant>
        <vt:lpwstr/>
      </vt:variant>
      <vt:variant>
        <vt:i4>1703981</vt:i4>
      </vt:variant>
      <vt:variant>
        <vt:i4>723</vt:i4>
      </vt:variant>
      <vt:variant>
        <vt:i4>0</vt:i4>
      </vt:variant>
      <vt:variant>
        <vt:i4>5</vt:i4>
      </vt:variant>
      <vt:variant>
        <vt:lpwstr>mailto:mwei@chevron.com</vt:lpwstr>
      </vt:variant>
      <vt:variant>
        <vt:lpwstr/>
      </vt:variant>
      <vt:variant>
        <vt:i4>65584</vt:i4>
      </vt:variant>
      <vt:variant>
        <vt:i4>720</vt:i4>
      </vt:variant>
      <vt:variant>
        <vt:i4>0</vt:i4>
      </vt:variant>
      <vt:variant>
        <vt:i4>5</vt:i4>
      </vt:variant>
      <vt:variant>
        <vt:lpwstr>mailto:chpk@chevron.com</vt:lpwstr>
      </vt:variant>
      <vt:variant>
        <vt:lpwstr/>
      </vt:variant>
      <vt:variant>
        <vt:i4>655413</vt:i4>
      </vt:variant>
      <vt:variant>
        <vt:i4>717</vt:i4>
      </vt:variant>
      <vt:variant>
        <vt:i4>0</vt:i4>
      </vt:variant>
      <vt:variant>
        <vt:i4>5</vt:i4>
      </vt:variant>
      <vt:variant>
        <vt:lpwstr>mailto:zhigo@chevron.com</vt:lpwstr>
      </vt:variant>
      <vt:variant>
        <vt:lpwstr/>
      </vt:variant>
      <vt:variant>
        <vt:i4>1310764</vt:i4>
      </vt:variant>
      <vt:variant>
        <vt:i4>714</vt:i4>
      </vt:variant>
      <vt:variant>
        <vt:i4>0</vt:i4>
      </vt:variant>
      <vt:variant>
        <vt:i4>5</vt:i4>
      </vt:variant>
      <vt:variant>
        <vt:lpwstr>mailto:fmcmaster@chevron.com</vt:lpwstr>
      </vt:variant>
      <vt:variant>
        <vt:lpwstr/>
      </vt:variant>
      <vt:variant>
        <vt:i4>8126559</vt:i4>
      </vt:variant>
      <vt:variant>
        <vt:i4>711</vt:i4>
      </vt:variant>
      <vt:variant>
        <vt:i4>0</vt:i4>
      </vt:variant>
      <vt:variant>
        <vt:i4>5</vt:i4>
      </vt:variant>
      <vt:variant>
        <vt:lpwstr>mailto:dwisch@chevron.com</vt:lpwstr>
      </vt:variant>
      <vt:variant>
        <vt:lpwstr/>
      </vt:variant>
      <vt:variant>
        <vt:i4>6422609</vt:i4>
      </vt:variant>
      <vt:variant>
        <vt:i4>708</vt:i4>
      </vt:variant>
      <vt:variant>
        <vt:i4>0</vt:i4>
      </vt:variant>
      <vt:variant>
        <vt:i4>5</vt:i4>
      </vt:variant>
      <vt:variant>
        <vt:lpwstr>mailto:joseabadin@chevron.com</vt:lpwstr>
      </vt:variant>
      <vt:variant>
        <vt:lpwstr/>
      </vt:variant>
      <vt:variant>
        <vt:i4>589885</vt:i4>
      </vt:variant>
      <vt:variant>
        <vt:i4>705</vt:i4>
      </vt:variant>
      <vt:variant>
        <vt:i4>0</vt:i4>
      </vt:variant>
      <vt:variant>
        <vt:i4>5</vt:i4>
      </vt:variant>
      <vt:variant>
        <vt:lpwstr>mailto:KevinBardwell@chevron.com</vt:lpwstr>
      </vt:variant>
      <vt:variant>
        <vt:lpwstr/>
      </vt:variant>
      <vt:variant>
        <vt:i4>8126552</vt:i4>
      </vt:variant>
      <vt:variant>
        <vt:i4>621</vt:i4>
      </vt:variant>
      <vt:variant>
        <vt:i4>0</vt:i4>
      </vt:variant>
      <vt:variant>
        <vt:i4>5</vt:i4>
      </vt:variant>
      <vt:variant>
        <vt:lpwstr>mailto:tcummins@energoeng.com</vt:lpwstr>
      </vt:variant>
      <vt:variant>
        <vt:lpwstr/>
      </vt:variant>
      <vt:variant>
        <vt:i4>7995479</vt:i4>
      </vt:variant>
      <vt:variant>
        <vt:i4>618</vt:i4>
      </vt:variant>
      <vt:variant>
        <vt:i4>0</vt:i4>
      </vt:variant>
      <vt:variant>
        <vt:i4>5</vt:i4>
      </vt:variant>
      <vt:variant>
        <vt:lpwstr>mailto:cwaldhart@energoeng.com</vt:lpwstr>
      </vt:variant>
      <vt:variant>
        <vt:lpwstr/>
      </vt:variant>
      <vt:variant>
        <vt:i4>6815825</vt:i4>
      </vt:variant>
      <vt:variant>
        <vt:i4>615</vt:i4>
      </vt:variant>
      <vt:variant>
        <vt:i4>0</vt:i4>
      </vt:variant>
      <vt:variant>
        <vt:i4>5</vt:i4>
      </vt:variant>
      <vt:variant>
        <vt:lpwstr>mailto:mferrell@energoeng.com</vt:lpwstr>
      </vt:variant>
      <vt:variant>
        <vt:lpwstr/>
      </vt:variant>
      <vt:variant>
        <vt:i4>1179703</vt:i4>
      </vt:variant>
      <vt:variant>
        <vt:i4>612</vt:i4>
      </vt:variant>
      <vt:variant>
        <vt:i4>0</vt:i4>
      </vt:variant>
      <vt:variant>
        <vt:i4>5</vt:i4>
      </vt:variant>
      <vt:variant>
        <vt:lpwstr>mailto:rspong@energoeng.com</vt:lpwstr>
      </vt:variant>
      <vt:variant>
        <vt:lpwstr/>
      </vt:variant>
      <vt:variant>
        <vt:i4>2293831</vt:i4>
      </vt:variant>
      <vt:variant>
        <vt:i4>609</vt:i4>
      </vt:variant>
      <vt:variant>
        <vt:i4>0</vt:i4>
      </vt:variant>
      <vt:variant>
        <vt:i4>5</vt:i4>
      </vt:variant>
      <vt:variant>
        <vt:lpwstr>mailto:Rolf.eide@akersolutions.com</vt:lpwstr>
      </vt:variant>
      <vt:variant>
        <vt:lpwstr/>
      </vt:variant>
      <vt:variant>
        <vt:i4>7798797</vt:i4>
      </vt:variant>
      <vt:variant>
        <vt:i4>606</vt:i4>
      </vt:variant>
      <vt:variant>
        <vt:i4>0</vt:i4>
      </vt:variant>
      <vt:variant>
        <vt:i4>5</vt:i4>
      </vt:variant>
      <vt:variant>
        <vt:lpwstr>mailto:Peter.leitch@akersolutions.com</vt:lpwstr>
      </vt:variant>
      <vt:variant>
        <vt:lpwstr/>
      </vt:variant>
      <vt:variant>
        <vt:i4>61</vt:i4>
      </vt:variant>
      <vt:variant>
        <vt:i4>603</vt:i4>
      </vt:variant>
      <vt:variant>
        <vt:i4>0</vt:i4>
      </vt:variant>
      <vt:variant>
        <vt:i4>5</vt:i4>
      </vt:variant>
      <vt:variant>
        <vt:lpwstr>mailto:efwh@chevron.com</vt:lpwstr>
      </vt:variant>
      <vt:variant>
        <vt:lpwstr/>
      </vt:variant>
      <vt:variant>
        <vt:i4>65584</vt:i4>
      </vt:variant>
      <vt:variant>
        <vt:i4>600</vt:i4>
      </vt:variant>
      <vt:variant>
        <vt:i4>0</vt:i4>
      </vt:variant>
      <vt:variant>
        <vt:i4>5</vt:i4>
      </vt:variant>
      <vt:variant>
        <vt:lpwstr>mailto:chpk@chevron.com</vt:lpwstr>
      </vt:variant>
      <vt:variant>
        <vt:lpwstr/>
      </vt:variant>
      <vt:variant>
        <vt:i4>589876</vt:i4>
      </vt:variant>
      <vt:variant>
        <vt:i4>597</vt:i4>
      </vt:variant>
      <vt:variant>
        <vt:i4>0</vt:i4>
      </vt:variant>
      <vt:variant>
        <vt:i4>5</vt:i4>
      </vt:variant>
      <vt:variant>
        <vt:lpwstr>mailto:vimn@chevron.com</vt:lpwstr>
      </vt:variant>
      <vt:variant>
        <vt:lpwstr/>
      </vt:variant>
      <vt:variant>
        <vt:i4>6422609</vt:i4>
      </vt:variant>
      <vt:variant>
        <vt:i4>594</vt:i4>
      </vt:variant>
      <vt:variant>
        <vt:i4>0</vt:i4>
      </vt:variant>
      <vt:variant>
        <vt:i4>5</vt:i4>
      </vt:variant>
      <vt:variant>
        <vt:lpwstr>mailto:joseabadin@chevron.com</vt:lpwstr>
      </vt:variant>
      <vt:variant>
        <vt:lpwstr/>
      </vt:variant>
      <vt:variant>
        <vt:i4>589885</vt:i4>
      </vt:variant>
      <vt:variant>
        <vt:i4>591</vt:i4>
      </vt:variant>
      <vt:variant>
        <vt:i4>0</vt:i4>
      </vt:variant>
      <vt:variant>
        <vt:i4>5</vt:i4>
      </vt:variant>
      <vt:variant>
        <vt:lpwstr>mailto:KevinBardwell@chevron.com</vt:lpwstr>
      </vt:variant>
      <vt:variant>
        <vt:lpwstr/>
      </vt:variant>
      <vt:variant>
        <vt:i4>1310764</vt:i4>
      </vt:variant>
      <vt:variant>
        <vt:i4>588</vt:i4>
      </vt:variant>
      <vt:variant>
        <vt:i4>0</vt:i4>
      </vt:variant>
      <vt:variant>
        <vt:i4>5</vt:i4>
      </vt:variant>
      <vt:variant>
        <vt:lpwstr>mailto:fmcmaster@chevron.com</vt:lpwstr>
      </vt:variant>
      <vt:variant>
        <vt:lpwstr/>
      </vt:variant>
      <vt:variant>
        <vt:i4>8126552</vt:i4>
      </vt:variant>
      <vt:variant>
        <vt:i4>408</vt:i4>
      </vt:variant>
      <vt:variant>
        <vt:i4>0</vt:i4>
      </vt:variant>
      <vt:variant>
        <vt:i4>5</vt:i4>
      </vt:variant>
      <vt:variant>
        <vt:lpwstr>mailto:tcummins@energoeng.com</vt:lpwstr>
      </vt:variant>
      <vt:variant>
        <vt:lpwstr/>
      </vt:variant>
      <vt:variant>
        <vt:i4>7995479</vt:i4>
      </vt:variant>
      <vt:variant>
        <vt:i4>405</vt:i4>
      </vt:variant>
      <vt:variant>
        <vt:i4>0</vt:i4>
      </vt:variant>
      <vt:variant>
        <vt:i4>5</vt:i4>
      </vt:variant>
      <vt:variant>
        <vt:lpwstr>mailto:cwaldhart@energoeng.com</vt:lpwstr>
      </vt:variant>
      <vt:variant>
        <vt:lpwstr/>
      </vt:variant>
      <vt:variant>
        <vt:i4>6815825</vt:i4>
      </vt:variant>
      <vt:variant>
        <vt:i4>402</vt:i4>
      </vt:variant>
      <vt:variant>
        <vt:i4>0</vt:i4>
      </vt:variant>
      <vt:variant>
        <vt:i4>5</vt:i4>
      </vt:variant>
      <vt:variant>
        <vt:lpwstr>mailto:mferrell@energoeng.com</vt:lpwstr>
      </vt:variant>
      <vt:variant>
        <vt:lpwstr/>
      </vt:variant>
      <vt:variant>
        <vt:i4>1179703</vt:i4>
      </vt:variant>
      <vt:variant>
        <vt:i4>399</vt:i4>
      </vt:variant>
      <vt:variant>
        <vt:i4>0</vt:i4>
      </vt:variant>
      <vt:variant>
        <vt:i4>5</vt:i4>
      </vt:variant>
      <vt:variant>
        <vt:lpwstr>mailto:rspong@energoeng.com</vt:lpwstr>
      </vt:variant>
      <vt:variant>
        <vt:lpwstr/>
      </vt:variant>
      <vt:variant>
        <vt:i4>2293831</vt:i4>
      </vt:variant>
      <vt:variant>
        <vt:i4>396</vt:i4>
      </vt:variant>
      <vt:variant>
        <vt:i4>0</vt:i4>
      </vt:variant>
      <vt:variant>
        <vt:i4>5</vt:i4>
      </vt:variant>
      <vt:variant>
        <vt:lpwstr>mailto:Rolf.eide@akersolutions.com</vt:lpwstr>
      </vt:variant>
      <vt:variant>
        <vt:lpwstr/>
      </vt:variant>
      <vt:variant>
        <vt:i4>7798797</vt:i4>
      </vt:variant>
      <vt:variant>
        <vt:i4>393</vt:i4>
      </vt:variant>
      <vt:variant>
        <vt:i4>0</vt:i4>
      </vt:variant>
      <vt:variant>
        <vt:i4>5</vt:i4>
      </vt:variant>
      <vt:variant>
        <vt:lpwstr>mailto:Peter.leitch@akersolutions.com</vt:lpwstr>
      </vt:variant>
      <vt:variant>
        <vt:lpwstr/>
      </vt:variant>
      <vt:variant>
        <vt:i4>61</vt:i4>
      </vt:variant>
      <vt:variant>
        <vt:i4>390</vt:i4>
      </vt:variant>
      <vt:variant>
        <vt:i4>0</vt:i4>
      </vt:variant>
      <vt:variant>
        <vt:i4>5</vt:i4>
      </vt:variant>
      <vt:variant>
        <vt:lpwstr>mailto:efwh@chevron.com</vt:lpwstr>
      </vt:variant>
      <vt:variant>
        <vt:lpwstr/>
      </vt:variant>
      <vt:variant>
        <vt:i4>1703981</vt:i4>
      </vt:variant>
      <vt:variant>
        <vt:i4>387</vt:i4>
      </vt:variant>
      <vt:variant>
        <vt:i4>0</vt:i4>
      </vt:variant>
      <vt:variant>
        <vt:i4>5</vt:i4>
      </vt:variant>
      <vt:variant>
        <vt:lpwstr>mailto:mwei@chevron.com</vt:lpwstr>
      </vt:variant>
      <vt:variant>
        <vt:lpwstr/>
      </vt:variant>
      <vt:variant>
        <vt:i4>65584</vt:i4>
      </vt:variant>
      <vt:variant>
        <vt:i4>384</vt:i4>
      </vt:variant>
      <vt:variant>
        <vt:i4>0</vt:i4>
      </vt:variant>
      <vt:variant>
        <vt:i4>5</vt:i4>
      </vt:variant>
      <vt:variant>
        <vt:lpwstr>mailto:chpk@chevron.com</vt:lpwstr>
      </vt:variant>
      <vt:variant>
        <vt:lpwstr/>
      </vt:variant>
      <vt:variant>
        <vt:i4>589876</vt:i4>
      </vt:variant>
      <vt:variant>
        <vt:i4>381</vt:i4>
      </vt:variant>
      <vt:variant>
        <vt:i4>0</vt:i4>
      </vt:variant>
      <vt:variant>
        <vt:i4>5</vt:i4>
      </vt:variant>
      <vt:variant>
        <vt:lpwstr>mailto:vimn@chevron.com</vt:lpwstr>
      </vt:variant>
      <vt:variant>
        <vt:lpwstr/>
      </vt:variant>
      <vt:variant>
        <vt:i4>6422609</vt:i4>
      </vt:variant>
      <vt:variant>
        <vt:i4>378</vt:i4>
      </vt:variant>
      <vt:variant>
        <vt:i4>0</vt:i4>
      </vt:variant>
      <vt:variant>
        <vt:i4>5</vt:i4>
      </vt:variant>
      <vt:variant>
        <vt:lpwstr>mailto:joseabadin@chevron.com</vt:lpwstr>
      </vt:variant>
      <vt:variant>
        <vt:lpwstr/>
      </vt:variant>
      <vt:variant>
        <vt:i4>589885</vt:i4>
      </vt:variant>
      <vt:variant>
        <vt:i4>375</vt:i4>
      </vt:variant>
      <vt:variant>
        <vt:i4>0</vt:i4>
      </vt:variant>
      <vt:variant>
        <vt:i4>5</vt:i4>
      </vt:variant>
      <vt:variant>
        <vt:lpwstr>mailto:KevinBardwell@chevron.com</vt:lpwstr>
      </vt:variant>
      <vt:variant>
        <vt:lpwstr/>
      </vt:variant>
      <vt:variant>
        <vt:i4>1310764</vt:i4>
      </vt:variant>
      <vt:variant>
        <vt:i4>372</vt:i4>
      </vt:variant>
      <vt:variant>
        <vt:i4>0</vt:i4>
      </vt:variant>
      <vt:variant>
        <vt:i4>5</vt:i4>
      </vt:variant>
      <vt:variant>
        <vt:lpwstr>mailto:fmcmaster@chevron.com</vt:lpwstr>
      </vt:variant>
      <vt:variant>
        <vt:lpwstr/>
      </vt:variant>
      <vt:variant>
        <vt:i4>1310780</vt:i4>
      </vt:variant>
      <vt:variant>
        <vt:i4>212</vt:i4>
      </vt:variant>
      <vt:variant>
        <vt:i4>0</vt:i4>
      </vt:variant>
      <vt:variant>
        <vt:i4>5</vt:i4>
      </vt:variant>
      <vt:variant>
        <vt:lpwstr/>
      </vt:variant>
      <vt:variant>
        <vt:lpwstr>_Toc203883587</vt:lpwstr>
      </vt:variant>
      <vt:variant>
        <vt:i4>1310780</vt:i4>
      </vt:variant>
      <vt:variant>
        <vt:i4>206</vt:i4>
      </vt:variant>
      <vt:variant>
        <vt:i4>0</vt:i4>
      </vt:variant>
      <vt:variant>
        <vt:i4>5</vt:i4>
      </vt:variant>
      <vt:variant>
        <vt:lpwstr/>
      </vt:variant>
      <vt:variant>
        <vt:lpwstr>_Toc203883586</vt:lpwstr>
      </vt:variant>
      <vt:variant>
        <vt:i4>1310780</vt:i4>
      </vt:variant>
      <vt:variant>
        <vt:i4>200</vt:i4>
      </vt:variant>
      <vt:variant>
        <vt:i4>0</vt:i4>
      </vt:variant>
      <vt:variant>
        <vt:i4>5</vt:i4>
      </vt:variant>
      <vt:variant>
        <vt:lpwstr/>
      </vt:variant>
      <vt:variant>
        <vt:lpwstr>_Toc203883585</vt:lpwstr>
      </vt:variant>
      <vt:variant>
        <vt:i4>1310780</vt:i4>
      </vt:variant>
      <vt:variant>
        <vt:i4>194</vt:i4>
      </vt:variant>
      <vt:variant>
        <vt:i4>0</vt:i4>
      </vt:variant>
      <vt:variant>
        <vt:i4>5</vt:i4>
      </vt:variant>
      <vt:variant>
        <vt:lpwstr/>
      </vt:variant>
      <vt:variant>
        <vt:lpwstr>_Toc203883584</vt:lpwstr>
      </vt:variant>
      <vt:variant>
        <vt:i4>1310780</vt:i4>
      </vt:variant>
      <vt:variant>
        <vt:i4>188</vt:i4>
      </vt:variant>
      <vt:variant>
        <vt:i4>0</vt:i4>
      </vt:variant>
      <vt:variant>
        <vt:i4>5</vt:i4>
      </vt:variant>
      <vt:variant>
        <vt:lpwstr/>
      </vt:variant>
      <vt:variant>
        <vt:lpwstr>_Toc203883583</vt:lpwstr>
      </vt:variant>
      <vt:variant>
        <vt:i4>1310780</vt:i4>
      </vt:variant>
      <vt:variant>
        <vt:i4>182</vt:i4>
      </vt:variant>
      <vt:variant>
        <vt:i4>0</vt:i4>
      </vt:variant>
      <vt:variant>
        <vt:i4>5</vt:i4>
      </vt:variant>
      <vt:variant>
        <vt:lpwstr/>
      </vt:variant>
      <vt:variant>
        <vt:lpwstr>_Toc203883582</vt:lpwstr>
      </vt:variant>
      <vt:variant>
        <vt:i4>1310780</vt:i4>
      </vt:variant>
      <vt:variant>
        <vt:i4>176</vt:i4>
      </vt:variant>
      <vt:variant>
        <vt:i4>0</vt:i4>
      </vt:variant>
      <vt:variant>
        <vt:i4>5</vt:i4>
      </vt:variant>
      <vt:variant>
        <vt:lpwstr/>
      </vt:variant>
      <vt:variant>
        <vt:lpwstr>_Toc203883581</vt:lpwstr>
      </vt:variant>
      <vt:variant>
        <vt:i4>1310780</vt:i4>
      </vt:variant>
      <vt:variant>
        <vt:i4>170</vt:i4>
      </vt:variant>
      <vt:variant>
        <vt:i4>0</vt:i4>
      </vt:variant>
      <vt:variant>
        <vt:i4>5</vt:i4>
      </vt:variant>
      <vt:variant>
        <vt:lpwstr/>
      </vt:variant>
      <vt:variant>
        <vt:lpwstr>_Toc203883580</vt:lpwstr>
      </vt:variant>
      <vt:variant>
        <vt:i4>1769532</vt:i4>
      </vt:variant>
      <vt:variant>
        <vt:i4>164</vt:i4>
      </vt:variant>
      <vt:variant>
        <vt:i4>0</vt:i4>
      </vt:variant>
      <vt:variant>
        <vt:i4>5</vt:i4>
      </vt:variant>
      <vt:variant>
        <vt:lpwstr/>
      </vt:variant>
      <vt:variant>
        <vt:lpwstr>_Toc203883579</vt:lpwstr>
      </vt:variant>
      <vt:variant>
        <vt:i4>1769532</vt:i4>
      </vt:variant>
      <vt:variant>
        <vt:i4>158</vt:i4>
      </vt:variant>
      <vt:variant>
        <vt:i4>0</vt:i4>
      </vt:variant>
      <vt:variant>
        <vt:i4>5</vt:i4>
      </vt:variant>
      <vt:variant>
        <vt:lpwstr/>
      </vt:variant>
      <vt:variant>
        <vt:lpwstr>_Toc203883578</vt:lpwstr>
      </vt:variant>
      <vt:variant>
        <vt:i4>1769532</vt:i4>
      </vt:variant>
      <vt:variant>
        <vt:i4>152</vt:i4>
      </vt:variant>
      <vt:variant>
        <vt:i4>0</vt:i4>
      </vt:variant>
      <vt:variant>
        <vt:i4>5</vt:i4>
      </vt:variant>
      <vt:variant>
        <vt:lpwstr/>
      </vt:variant>
      <vt:variant>
        <vt:lpwstr>_Toc203883577</vt:lpwstr>
      </vt:variant>
      <vt:variant>
        <vt:i4>1769532</vt:i4>
      </vt:variant>
      <vt:variant>
        <vt:i4>146</vt:i4>
      </vt:variant>
      <vt:variant>
        <vt:i4>0</vt:i4>
      </vt:variant>
      <vt:variant>
        <vt:i4>5</vt:i4>
      </vt:variant>
      <vt:variant>
        <vt:lpwstr/>
      </vt:variant>
      <vt:variant>
        <vt:lpwstr>_Toc203883576</vt:lpwstr>
      </vt:variant>
      <vt:variant>
        <vt:i4>1769532</vt:i4>
      </vt:variant>
      <vt:variant>
        <vt:i4>140</vt:i4>
      </vt:variant>
      <vt:variant>
        <vt:i4>0</vt:i4>
      </vt:variant>
      <vt:variant>
        <vt:i4>5</vt:i4>
      </vt:variant>
      <vt:variant>
        <vt:lpwstr/>
      </vt:variant>
      <vt:variant>
        <vt:lpwstr>_Toc203883575</vt:lpwstr>
      </vt:variant>
      <vt:variant>
        <vt:i4>1769532</vt:i4>
      </vt:variant>
      <vt:variant>
        <vt:i4>134</vt:i4>
      </vt:variant>
      <vt:variant>
        <vt:i4>0</vt:i4>
      </vt:variant>
      <vt:variant>
        <vt:i4>5</vt:i4>
      </vt:variant>
      <vt:variant>
        <vt:lpwstr/>
      </vt:variant>
      <vt:variant>
        <vt:lpwstr>_Toc203883574</vt:lpwstr>
      </vt:variant>
      <vt:variant>
        <vt:i4>1769532</vt:i4>
      </vt:variant>
      <vt:variant>
        <vt:i4>128</vt:i4>
      </vt:variant>
      <vt:variant>
        <vt:i4>0</vt:i4>
      </vt:variant>
      <vt:variant>
        <vt:i4>5</vt:i4>
      </vt:variant>
      <vt:variant>
        <vt:lpwstr/>
      </vt:variant>
      <vt:variant>
        <vt:lpwstr>_Toc203883573</vt:lpwstr>
      </vt:variant>
      <vt:variant>
        <vt:i4>1769532</vt:i4>
      </vt:variant>
      <vt:variant>
        <vt:i4>122</vt:i4>
      </vt:variant>
      <vt:variant>
        <vt:i4>0</vt:i4>
      </vt:variant>
      <vt:variant>
        <vt:i4>5</vt:i4>
      </vt:variant>
      <vt:variant>
        <vt:lpwstr/>
      </vt:variant>
      <vt:variant>
        <vt:lpwstr>_Toc203883572</vt:lpwstr>
      </vt:variant>
      <vt:variant>
        <vt:i4>1769532</vt:i4>
      </vt:variant>
      <vt:variant>
        <vt:i4>116</vt:i4>
      </vt:variant>
      <vt:variant>
        <vt:i4>0</vt:i4>
      </vt:variant>
      <vt:variant>
        <vt:i4>5</vt:i4>
      </vt:variant>
      <vt:variant>
        <vt:lpwstr/>
      </vt:variant>
      <vt:variant>
        <vt:lpwstr>_Toc203883571</vt:lpwstr>
      </vt:variant>
      <vt:variant>
        <vt:i4>1769532</vt:i4>
      </vt:variant>
      <vt:variant>
        <vt:i4>110</vt:i4>
      </vt:variant>
      <vt:variant>
        <vt:i4>0</vt:i4>
      </vt:variant>
      <vt:variant>
        <vt:i4>5</vt:i4>
      </vt:variant>
      <vt:variant>
        <vt:lpwstr/>
      </vt:variant>
      <vt:variant>
        <vt:lpwstr>_Toc203883570</vt:lpwstr>
      </vt:variant>
      <vt:variant>
        <vt:i4>1703996</vt:i4>
      </vt:variant>
      <vt:variant>
        <vt:i4>104</vt:i4>
      </vt:variant>
      <vt:variant>
        <vt:i4>0</vt:i4>
      </vt:variant>
      <vt:variant>
        <vt:i4>5</vt:i4>
      </vt:variant>
      <vt:variant>
        <vt:lpwstr/>
      </vt:variant>
      <vt:variant>
        <vt:lpwstr>_Toc203883569</vt:lpwstr>
      </vt:variant>
      <vt:variant>
        <vt:i4>1703996</vt:i4>
      </vt:variant>
      <vt:variant>
        <vt:i4>98</vt:i4>
      </vt:variant>
      <vt:variant>
        <vt:i4>0</vt:i4>
      </vt:variant>
      <vt:variant>
        <vt:i4>5</vt:i4>
      </vt:variant>
      <vt:variant>
        <vt:lpwstr/>
      </vt:variant>
      <vt:variant>
        <vt:lpwstr>_Toc203883568</vt:lpwstr>
      </vt:variant>
      <vt:variant>
        <vt:i4>1703996</vt:i4>
      </vt:variant>
      <vt:variant>
        <vt:i4>92</vt:i4>
      </vt:variant>
      <vt:variant>
        <vt:i4>0</vt:i4>
      </vt:variant>
      <vt:variant>
        <vt:i4>5</vt:i4>
      </vt:variant>
      <vt:variant>
        <vt:lpwstr/>
      </vt:variant>
      <vt:variant>
        <vt:lpwstr>_Toc203883567</vt:lpwstr>
      </vt:variant>
      <vt:variant>
        <vt:i4>1703996</vt:i4>
      </vt:variant>
      <vt:variant>
        <vt:i4>86</vt:i4>
      </vt:variant>
      <vt:variant>
        <vt:i4>0</vt:i4>
      </vt:variant>
      <vt:variant>
        <vt:i4>5</vt:i4>
      </vt:variant>
      <vt:variant>
        <vt:lpwstr/>
      </vt:variant>
      <vt:variant>
        <vt:lpwstr>_Toc203883566</vt:lpwstr>
      </vt:variant>
      <vt:variant>
        <vt:i4>1703996</vt:i4>
      </vt:variant>
      <vt:variant>
        <vt:i4>80</vt:i4>
      </vt:variant>
      <vt:variant>
        <vt:i4>0</vt:i4>
      </vt:variant>
      <vt:variant>
        <vt:i4>5</vt:i4>
      </vt:variant>
      <vt:variant>
        <vt:lpwstr/>
      </vt:variant>
      <vt:variant>
        <vt:lpwstr>_Toc203883565</vt:lpwstr>
      </vt:variant>
      <vt:variant>
        <vt:i4>1703996</vt:i4>
      </vt:variant>
      <vt:variant>
        <vt:i4>74</vt:i4>
      </vt:variant>
      <vt:variant>
        <vt:i4>0</vt:i4>
      </vt:variant>
      <vt:variant>
        <vt:i4>5</vt:i4>
      </vt:variant>
      <vt:variant>
        <vt:lpwstr/>
      </vt:variant>
      <vt:variant>
        <vt:lpwstr>_Toc203883564</vt:lpwstr>
      </vt:variant>
      <vt:variant>
        <vt:i4>1703996</vt:i4>
      </vt:variant>
      <vt:variant>
        <vt:i4>68</vt:i4>
      </vt:variant>
      <vt:variant>
        <vt:i4>0</vt:i4>
      </vt:variant>
      <vt:variant>
        <vt:i4>5</vt:i4>
      </vt:variant>
      <vt:variant>
        <vt:lpwstr/>
      </vt:variant>
      <vt:variant>
        <vt:lpwstr>_Toc203883563</vt:lpwstr>
      </vt:variant>
      <vt:variant>
        <vt:i4>1703996</vt:i4>
      </vt:variant>
      <vt:variant>
        <vt:i4>62</vt:i4>
      </vt:variant>
      <vt:variant>
        <vt:i4>0</vt:i4>
      </vt:variant>
      <vt:variant>
        <vt:i4>5</vt:i4>
      </vt:variant>
      <vt:variant>
        <vt:lpwstr/>
      </vt:variant>
      <vt:variant>
        <vt:lpwstr>_Toc203883562</vt:lpwstr>
      </vt:variant>
      <vt:variant>
        <vt:i4>1703996</vt:i4>
      </vt:variant>
      <vt:variant>
        <vt:i4>56</vt:i4>
      </vt:variant>
      <vt:variant>
        <vt:i4>0</vt:i4>
      </vt:variant>
      <vt:variant>
        <vt:i4>5</vt:i4>
      </vt:variant>
      <vt:variant>
        <vt:lpwstr/>
      </vt:variant>
      <vt:variant>
        <vt:lpwstr>_Toc203883561</vt:lpwstr>
      </vt:variant>
      <vt:variant>
        <vt:i4>1703996</vt:i4>
      </vt:variant>
      <vt:variant>
        <vt:i4>50</vt:i4>
      </vt:variant>
      <vt:variant>
        <vt:i4>0</vt:i4>
      </vt:variant>
      <vt:variant>
        <vt:i4>5</vt:i4>
      </vt:variant>
      <vt:variant>
        <vt:lpwstr/>
      </vt:variant>
      <vt:variant>
        <vt:lpwstr>_Toc203883560</vt:lpwstr>
      </vt:variant>
      <vt:variant>
        <vt:i4>1638460</vt:i4>
      </vt:variant>
      <vt:variant>
        <vt:i4>44</vt:i4>
      </vt:variant>
      <vt:variant>
        <vt:i4>0</vt:i4>
      </vt:variant>
      <vt:variant>
        <vt:i4>5</vt:i4>
      </vt:variant>
      <vt:variant>
        <vt:lpwstr/>
      </vt:variant>
      <vt:variant>
        <vt:lpwstr>_Toc203883559</vt:lpwstr>
      </vt:variant>
      <vt:variant>
        <vt:i4>1638460</vt:i4>
      </vt:variant>
      <vt:variant>
        <vt:i4>38</vt:i4>
      </vt:variant>
      <vt:variant>
        <vt:i4>0</vt:i4>
      </vt:variant>
      <vt:variant>
        <vt:i4>5</vt:i4>
      </vt:variant>
      <vt:variant>
        <vt:lpwstr/>
      </vt:variant>
      <vt:variant>
        <vt:lpwstr>_Toc203883558</vt:lpwstr>
      </vt:variant>
      <vt:variant>
        <vt:i4>1638460</vt:i4>
      </vt:variant>
      <vt:variant>
        <vt:i4>32</vt:i4>
      </vt:variant>
      <vt:variant>
        <vt:i4>0</vt:i4>
      </vt:variant>
      <vt:variant>
        <vt:i4>5</vt:i4>
      </vt:variant>
      <vt:variant>
        <vt:lpwstr/>
      </vt:variant>
      <vt:variant>
        <vt:lpwstr>_Toc203883557</vt:lpwstr>
      </vt:variant>
      <vt:variant>
        <vt:i4>1638460</vt:i4>
      </vt:variant>
      <vt:variant>
        <vt:i4>26</vt:i4>
      </vt:variant>
      <vt:variant>
        <vt:i4>0</vt:i4>
      </vt:variant>
      <vt:variant>
        <vt:i4>5</vt:i4>
      </vt:variant>
      <vt:variant>
        <vt:lpwstr/>
      </vt:variant>
      <vt:variant>
        <vt:lpwstr>_Toc203883556</vt:lpwstr>
      </vt:variant>
      <vt:variant>
        <vt:i4>1638460</vt:i4>
      </vt:variant>
      <vt:variant>
        <vt:i4>20</vt:i4>
      </vt:variant>
      <vt:variant>
        <vt:i4>0</vt:i4>
      </vt:variant>
      <vt:variant>
        <vt:i4>5</vt:i4>
      </vt:variant>
      <vt:variant>
        <vt:lpwstr/>
      </vt:variant>
      <vt:variant>
        <vt:lpwstr>_Toc203883555</vt:lpwstr>
      </vt:variant>
      <vt:variant>
        <vt:i4>1638460</vt:i4>
      </vt:variant>
      <vt:variant>
        <vt:i4>14</vt:i4>
      </vt:variant>
      <vt:variant>
        <vt:i4>0</vt:i4>
      </vt:variant>
      <vt:variant>
        <vt:i4>5</vt:i4>
      </vt:variant>
      <vt:variant>
        <vt:lpwstr/>
      </vt:variant>
      <vt:variant>
        <vt:lpwstr>_Toc203883554</vt:lpwstr>
      </vt:variant>
      <vt:variant>
        <vt:i4>1638460</vt:i4>
      </vt:variant>
      <vt:variant>
        <vt:i4>8</vt:i4>
      </vt:variant>
      <vt:variant>
        <vt:i4>0</vt:i4>
      </vt:variant>
      <vt:variant>
        <vt:i4>5</vt:i4>
      </vt:variant>
      <vt:variant>
        <vt:lpwstr/>
      </vt:variant>
      <vt:variant>
        <vt:lpwstr>_Toc203883553</vt:lpwstr>
      </vt:variant>
      <vt:variant>
        <vt:i4>1638460</vt:i4>
      </vt:variant>
      <vt:variant>
        <vt:i4>2</vt:i4>
      </vt:variant>
      <vt:variant>
        <vt:i4>0</vt:i4>
      </vt:variant>
      <vt:variant>
        <vt:i4>5</vt:i4>
      </vt:variant>
      <vt:variant>
        <vt:lpwstr/>
      </vt:variant>
      <vt:variant>
        <vt:lpwstr>_Toc203883552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Heidelberg Spar - Criticality Assessment</dc:title>
  <dc:subject>Jacket Inspection Program</dc:subject>
  <dc:creator>Georgios Apostolakis</dc:creator>
  <cp:lastModifiedBy>Prahlad Enuganti</cp:lastModifiedBy>
  <cp:revision>7</cp:revision>
  <cp:lastPrinted>2018-02-03T04:48:00Z</cp:lastPrinted>
  <dcterms:created xsi:type="dcterms:W3CDTF">2018-11-20T15:27:00Z</dcterms:created>
  <dcterms:modified xsi:type="dcterms:W3CDTF">2018-11-20T20:48:00Z</dcterms:modified>
</cp:coreProperties>
</file>